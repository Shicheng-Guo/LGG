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344419" w14:textId="4CCBA8BC" w:rsidR="00C6247A" w:rsidRPr="003E0AB7" w:rsidRDefault="00680F29" w:rsidP="0088732E">
      <w:pPr>
        <w:snapToGrid w:val="0"/>
        <w:spacing w:afterLines="50" w:after="163"/>
        <w:rPr>
          <w:rFonts w:ascii="Arial" w:eastAsiaTheme="minorHAnsi" w:hAnsi="Arial" w:cs="Arial"/>
          <w:b/>
          <w:color w:val="000000"/>
          <w:kern w:val="0"/>
          <w:sz w:val="22"/>
          <w:szCs w:val="22"/>
          <w:shd w:val="clear" w:color="auto" w:fill="FFFFFF"/>
          <w:rPrChange w:id="0"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shd w:val="clear" w:color="auto" w:fill="FFFFFF"/>
          <w:rPrChange w:id="1" w:author="Schrodi Lab" w:date="2020-03-15T00:36:00Z">
            <w:rPr>
              <w:rFonts w:ascii="Times New Roman" w:eastAsiaTheme="minorHAnsi" w:hAnsi="Times New Roman" w:cs="Times New Roman"/>
              <w:color w:val="000000"/>
              <w:kern w:val="0"/>
              <w:shd w:val="clear" w:color="auto" w:fill="FFFFFF"/>
            </w:rPr>
          </w:rPrChange>
        </w:rPr>
        <w:t>Reviewer reports:</w:t>
      </w:r>
      <w:r w:rsidRPr="003E0AB7">
        <w:rPr>
          <w:rFonts w:ascii="Arial" w:eastAsiaTheme="minorHAnsi" w:hAnsi="Arial" w:cs="Arial"/>
          <w:color w:val="000000"/>
          <w:kern w:val="0"/>
          <w:sz w:val="22"/>
          <w:szCs w:val="22"/>
          <w:rPrChange w:id="2" w:author="Schrodi Lab" w:date="2020-03-15T00:36:00Z">
            <w:rPr>
              <w:rFonts w:ascii="Times New Roman" w:eastAsiaTheme="minorHAnsi" w:hAnsi="Times New Roman" w:cs="Times New Roman"/>
              <w:color w:val="000000"/>
              <w:kern w:val="0"/>
            </w:rPr>
          </w:rPrChange>
        </w:rPr>
        <w:br/>
      </w:r>
      <w:r w:rsidRPr="003E0AB7">
        <w:rPr>
          <w:rFonts w:ascii="Arial" w:eastAsiaTheme="minorHAnsi" w:hAnsi="Arial" w:cs="Arial"/>
          <w:color w:val="000000"/>
          <w:kern w:val="0"/>
          <w:sz w:val="22"/>
          <w:szCs w:val="22"/>
          <w:rPrChange w:id="3" w:author="Schrodi Lab" w:date="2020-03-15T00:36:00Z">
            <w:rPr>
              <w:rFonts w:ascii="Times New Roman" w:eastAsiaTheme="minorHAnsi" w:hAnsi="Times New Roman" w:cs="Times New Roman"/>
              <w:color w:val="000000"/>
              <w:kern w:val="0"/>
            </w:rPr>
          </w:rPrChange>
        </w:rPr>
        <w:br/>
      </w:r>
      <w:r w:rsidRPr="003E0AB7">
        <w:rPr>
          <w:rFonts w:ascii="Arial" w:eastAsiaTheme="minorHAnsi" w:hAnsi="Arial" w:cs="Arial"/>
          <w:b/>
          <w:color w:val="000000"/>
          <w:kern w:val="0"/>
          <w:sz w:val="22"/>
          <w:szCs w:val="22"/>
          <w:shd w:val="clear" w:color="auto" w:fill="FFFFFF"/>
          <w:rPrChange w:id="4" w:author="Schrodi Lab" w:date="2020-03-15T00:36:00Z">
            <w:rPr>
              <w:rFonts w:ascii="Times New Roman" w:eastAsiaTheme="minorHAnsi" w:hAnsi="Times New Roman" w:cs="Times New Roman"/>
              <w:b/>
              <w:color w:val="000000"/>
              <w:kern w:val="0"/>
              <w:shd w:val="clear" w:color="auto" w:fill="FFFFFF"/>
            </w:rPr>
          </w:rPrChange>
        </w:rPr>
        <w:t>Reviewer #1: Colon cancer is the 3rd lethal malignancy in the world whose early detection would greatly benefit from the blood based measurements, and cell free DNA methylation abnormality has been proved to be one of the most promising biomarkers for early cancer diagnosis in multiple cancer types. In this study, Fan and co-workers identified some differentially methylated CpG sites by comparing DNA methylation profiles of pre-cancer adenoma specimens to normal colon tissue samples, and by integrating other public datasets, Fan and coauthors revealed DNA methylation at promoter of ADHFE1 is the most promising diagnostic biomarker. Overall, the manuscript is well written, and analysis is well done, and the whole study is likely to generate considerable interest in the field. However, some key questions need to be addressed before I make my further decision.</w:t>
      </w:r>
      <w:r w:rsidRPr="003E0AB7">
        <w:rPr>
          <w:rFonts w:ascii="Arial" w:eastAsiaTheme="minorHAnsi" w:hAnsi="Arial" w:cs="Arial"/>
          <w:b/>
          <w:color w:val="000000"/>
          <w:kern w:val="0"/>
          <w:sz w:val="22"/>
          <w:szCs w:val="22"/>
          <w:rPrChange w:id="5" w:author="Schrodi Lab" w:date="2020-03-15T00:36:00Z">
            <w:rPr>
              <w:rFonts w:ascii="Times New Roman" w:eastAsiaTheme="minorHAnsi" w:hAnsi="Times New Roman" w:cs="Times New Roman"/>
              <w:b/>
              <w:color w:val="000000"/>
              <w:kern w:val="0"/>
            </w:rPr>
          </w:rPrChange>
        </w:rPr>
        <w:br/>
      </w:r>
      <w:r w:rsidRPr="003E0AB7">
        <w:rPr>
          <w:rFonts w:ascii="Arial" w:eastAsiaTheme="minorHAnsi" w:hAnsi="Arial" w:cs="Arial"/>
          <w:b/>
          <w:color w:val="000000"/>
          <w:kern w:val="0"/>
          <w:sz w:val="22"/>
          <w:szCs w:val="22"/>
          <w:rPrChange w:id="6" w:author="Schrodi Lab" w:date="2020-03-15T00:36:00Z">
            <w:rPr>
              <w:rFonts w:ascii="Times New Roman" w:eastAsiaTheme="minorHAnsi" w:hAnsi="Times New Roman" w:cs="Times New Roman"/>
              <w:b/>
              <w:color w:val="000000"/>
              <w:kern w:val="0"/>
            </w:rPr>
          </w:rPrChange>
        </w:rPr>
        <w:br/>
      </w:r>
      <w:r w:rsidRPr="003E0AB7">
        <w:rPr>
          <w:rFonts w:ascii="Arial" w:eastAsiaTheme="minorHAnsi" w:hAnsi="Arial" w:cs="Arial"/>
          <w:b/>
          <w:color w:val="000000"/>
          <w:kern w:val="0"/>
          <w:sz w:val="22"/>
          <w:szCs w:val="22"/>
          <w:shd w:val="clear" w:color="auto" w:fill="FFFFFF"/>
          <w:rPrChange w:id="7" w:author="Schrodi Lab" w:date="2020-03-15T00:36:00Z">
            <w:rPr>
              <w:rFonts w:ascii="Times New Roman" w:eastAsiaTheme="minorHAnsi" w:hAnsi="Times New Roman" w:cs="Times New Roman"/>
              <w:b/>
              <w:color w:val="000000"/>
              <w:kern w:val="0"/>
              <w:shd w:val="clear" w:color="auto" w:fill="FFFFFF"/>
            </w:rPr>
          </w:rPrChange>
        </w:rPr>
        <w:t xml:space="preserve">1.      </w:t>
      </w:r>
      <w:r w:rsidRPr="003E0AB7">
        <w:rPr>
          <w:rFonts w:ascii="Arial" w:eastAsiaTheme="minorHAnsi" w:hAnsi="Arial" w:cs="Arial"/>
          <w:b/>
          <w:color w:val="000000"/>
          <w:kern w:val="0"/>
          <w:sz w:val="22"/>
          <w:szCs w:val="22"/>
          <w:highlight w:val="cyan"/>
          <w:shd w:val="clear" w:color="auto" w:fill="FFFFFF"/>
          <w:rPrChange w:id="8" w:author="Schrodi Lab" w:date="2020-03-15T00:36:00Z">
            <w:rPr>
              <w:rFonts w:ascii="Times New Roman" w:eastAsiaTheme="minorHAnsi" w:hAnsi="Times New Roman" w:cs="Times New Roman"/>
              <w:b/>
              <w:color w:val="000000"/>
              <w:kern w:val="0"/>
              <w:highlight w:val="cyan"/>
              <w:shd w:val="clear" w:color="auto" w:fill="FFFFFF"/>
            </w:rPr>
          </w:rPrChange>
        </w:rPr>
        <w:t>The authors profiled DNA methylation for 18 LGA, 22 HGA and 20 normal tissues,</w:t>
      </w:r>
      <w:r w:rsidRPr="003E0AB7">
        <w:rPr>
          <w:rFonts w:ascii="Arial" w:eastAsiaTheme="minorHAnsi" w:hAnsi="Arial" w:cs="Arial"/>
          <w:b/>
          <w:color w:val="000000"/>
          <w:kern w:val="0"/>
          <w:sz w:val="22"/>
          <w:szCs w:val="22"/>
          <w:shd w:val="clear" w:color="auto" w:fill="FFFFFF"/>
          <w:rPrChange w:id="9" w:author="Schrodi Lab" w:date="2020-03-15T00:36:00Z">
            <w:rPr>
              <w:rFonts w:ascii="Times New Roman" w:eastAsiaTheme="minorHAnsi" w:hAnsi="Times New Roman" w:cs="Times New Roman"/>
              <w:b/>
              <w:color w:val="000000"/>
              <w:kern w:val="0"/>
              <w:shd w:val="clear" w:color="auto" w:fill="FFFFFF"/>
            </w:rPr>
          </w:rPrChange>
        </w:rPr>
        <w:t xml:space="preserve"> and found significant DNA methylation differences across them. Authors should provide a detailed QC metrics and DNA methylation correlation coefficient across samples within each tissue type to demonstrate the technique reproducibility and methylation homogeneity in each tissue type.</w:t>
      </w:r>
    </w:p>
    <w:p w14:paraId="03A11CAA" w14:textId="767539B3" w:rsidR="008E5333" w:rsidRPr="003E0AB7" w:rsidRDefault="008C1193" w:rsidP="0088732E">
      <w:pPr>
        <w:snapToGrid w:val="0"/>
        <w:spacing w:afterLines="50" w:after="163"/>
        <w:rPr>
          <w:ins w:id="10" w:author="Schrodi Lab" w:date="2020-03-14T22:37:00Z"/>
          <w:rFonts w:ascii="Arial" w:eastAsiaTheme="minorHAnsi" w:hAnsi="Arial" w:cs="Arial"/>
          <w:color w:val="000000"/>
          <w:kern w:val="0"/>
          <w:sz w:val="22"/>
          <w:szCs w:val="22"/>
          <w:shd w:val="clear" w:color="auto" w:fill="FFFFFF"/>
          <w:rPrChange w:id="11" w:author="Schrodi Lab" w:date="2020-03-15T00:36:00Z">
            <w:rPr>
              <w:ins w:id="12" w:author="Schrodi Lab" w:date="2020-03-14T22:37:00Z"/>
              <w:rFonts w:ascii="Times New Roman" w:eastAsiaTheme="minorHAnsi" w:hAnsi="Times New Roman" w:cs="Times New Roman"/>
              <w:color w:val="000000"/>
              <w:kern w:val="0"/>
              <w:shd w:val="clear" w:color="auto" w:fill="FFFFFF"/>
            </w:rPr>
          </w:rPrChange>
        </w:rPr>
      </w:pPr>
      <w:ins w:id="13" w:author="Schrodi Lab" w:date="2020-03-15T00:48:00Z">
        <w:r>
          <w:rPr>
            <w:rFonts w:ascii="Arial" w:eastAsiaTheme="minorHAnsi" w:hAnsi="Arial" w:cs="Arial"/>
            <w:color w:val="000000"/>
            <w:kern w:val="0"/>
            <w:sz w:val="22"/>
            <w:szCs w:val="22"/>
            <w:shd w:val="clear" w:color="auto" w:fill="FFFFFF"/>
          </w:rPr>
          <w:t xml:space="preserve">We </w:t>
        </w:r>
      </w:ins>
      <w:del w:id="14" w:author="Schrodi Lab" w:date="2020-03-15T00:48:00Z">
        <w:r w:rsidR="00DC2F56" w:rsidRPr="003E0AB7" w:rsidDel="008C1193">
          <w:rPr>
            <w:rFonts w:ascii="Arial" w:eastAsiaTheme="minorHAnsi" w:hAnsi="Arial" w:cs="Arial"/>
            <w:color w:val="000000"/>
            <w:kern w:val="0"/>
            <w:sz w:val="22"/>
            <w:szCs w:val="22"/>
            <w:shd w:val="clear" w:color="auto" w:fill="FFFFFF"/>
            <w:rPrChange w:id="15" w:author="Schrodi Lab" w:date="2020-03-15T00:36:00Z">
              <w:rPr>
                <w:rFonts w:ascii="Times New Roman" w:eastAsiaTheme="minorHAnsi" w:hAnsi="Times New Roman" w:cs="Times New Roman"/>
                <w:color w:val="000000"/>
                <w:kern w:val="0"/>
                <w:shd w:val="clear" w:color="auto" w:fill="FFFFFF"/>
              </w:rPr>
            </w:rPrChange>
          </w:rPr>
          <w:delText xml:space="preserve">Thank </w:delText>
        </w:r>
      </w:del>
      <w:ins w:id="16" w:author="Schrodi Lab" w:date="2020-03-15T00:48:00Z">
        <w:r>
          <w:rPr>
            <w:rFonts w:ascii="Arial" w:eastAsiaTheme="minorHAnsi" w:hAnsi="Arial" w:cs="Arial"/>
            <w:color w:val="000000"/>
            <w:kern w:val="0"/>
            <w:sz w:val="22"/>
            <w:szCs w:val="22"/>
            <w:shd w:val="clear" w:color="auto" w:fill="FFFFFF"/>
          </w:rPr>
          <w:t>t</w:t>
        </w:r>
        <w:r w:rsidRPr="003E0AB7">
          <w:rPr>
            <w:rFonts w:ascii="Arial" w:eastAsiaTheme="minorHAnsi" w:hAnsi="Arial" w:cs="Arial"/>
            <w:color w:val="000000"/>
            <w:kern w:val="0"/>
            <w:sz w:val="22"/>
            <w:szCs w:val="22"/>
            <w:shd w:val="clear" w:color="auto" w:fill="FFFFFF"/>
            <w:rPrChange w:id="17" w:author="Schrodi Lab" w:date="2020-03-15T00:36:00Z">
              <w:rPr>
                <w:rFonts w:ascii="Times New Roman" w:eastAsiaTheme="minorHAnsi" w:hAnsi="Times New Roman" w:cs="Times New Roman"/>
                <w:color w:val="000000"/>
                <w:kern w:val="0"/>
                <w:shd w:val="clear" w:color="auto" w:fill="FFFFFF"/>
              </w:rPr>
            </w:rPrChange>
          </w:rPr>
          <w:t>hank</w:t>
        </w:r>
        <w:r>
          <w:rPr>
            <w:rFonts w:ascii="Arial" w:eastAsiaTheme="minorHAnsi" w:hAnsi="Arial" w:cs="Arial"/>
            <w:color w:val="000000"/>
            <w:kern w:val="0"/>
            <w:sz w:val="22"/>
            <w:szCs w:val="22"/>
            <w:shd w:val="clear" w:color="auto" w:fill="FFFFFF"/>
          </w:rPr>
          <w:t>s</w:t>
        </w:r>
        <w:r w:rsidRPr="003E0AB7">
          <w:rPr>
            <w:rFonts w:ascii="Arial" w:eastAsiaTheme="minorHAnsi" w:hAnsi="Arial" w:cs="Arial"/>
            <w:color w:val="000000"/>
            <w:kern w:val="0"/>
            <w:sz w:val="22"/>
            <w:szCs w:val="22"/>
            <w:shd w:val="clear" w:color="auto" w:fill="FFFFFF"/>
            <w:rPrChange w:id="18" w:author="Schrodi Lab" w:date="2020-03-15T00:36:00Z">
              <w:rPr>
                <w:rFonts w:ascii="Times New Roman" w:eastAsiaTheme="minorHAnsi" w:hAnsi="Times New Roman" w:cs="Times New Roman"/>
                <w:color w:val="000000"/>
                <w:kern w:val="0"/>
                <w:shd w:val="clear" w:color="auto" w:fill="FFFFFF"/>
              </w:rPr>
            </w:rPrChange>
          </w:rPr>
          <w:t xml:space="preserve"> </w:t>
        </w:r>
        <w:r>
          <w:rPr>
            <w:rFonts w:ascii="Arial" w:eastAsiaTheme="minorHAnsi" w:hAnsi="Arial" w:cs="Arial"/>
            <w:color w:val="000000"/>
            <w:kern w:val="0"/>
            <w:sz w:val="22"/>
            <w:szCs w:val="22"/>
            <w:shd w:val="clear" w:color="auto" w:fill="FFFFFF"/>
          </w:rPr>
          <w:t xml:space="preserve">the reviewer’s </w:t>
        </w:r>
      </w:ins>
      <w:del w:id="19" w:author="Schrodi Lab" w:date="2020-03-15T00:48:00Z">
        <w:r w:rsidR="00DC2F56" w:rsidRPr="003E0AB7" w:rsidDel="008C1193">
          <w:rPr>
            <w:rFonts w:ascii="Arial" w:eastAsiaTheme="minorHAnsi" w:hAnsi="Arial" w:cs="Arial"/>
            <w:color w:val="000000"/>
            <w:kern w:val="0"/>
            <w:sz w:val="22"/>
            <w:szCs w:val="22"/>
            <w:shd w:val="clear" w:color="auto" w:fill="FFFFFF"/>
            <w:rPrChange w:id="20" w:author="Schrodi Lab" w:date="2020-03-15T00:36:00Z">
              <w:rPr>
                <w:rFonts w:ascii="Times New Roman" w:eastAsiaTheme="minorHAnsi" w:hAnsi="Times New Roman" w:cs="Times New Roman"/>
                <w:color w:val="000000"/>
                <w:kern w:val="0"/>
                <w:shd w:val="clear" w:color="auto" w:fill="FFFFFF"/>
              </w:rPr>
            </w:rPrChange>
          </w:rPr>
          <w:delText xml:space="preserve">you for the </w:delText>
        </w:r>
      </w:del>
      <w:r w:rsidR="00DC2F56" w:rsidRPr="003E0AB7">
        <w:rPr>
          <w:rFonts w:ascii="Arial" w:eastAsiaTheme="minorHAnsi" w:hAnsi="Arial" w:cs="Arial"/>
          <w:color w:val="000000"/>
          <w:kern w:val="0"/>
          <w:sz w:val="22"/>
          <w:szCs w:val="22"/>
          <w:shd w:val="clear" w:color="auto" w:fill="FFFFFF"/>
          <w:rPrChange w:id="21" w:author="Schrodi Lab" w:date="2020-03-15T00:36:00Z">
            <w:rPr>
              <w:rFonts w:ascii="Times New Roman" w:eastAsiaTheme="minorHAnsi" w:hAnsi="Times New Roman" w:cs="Times New Roman"/>
              <w:color w:val="000000"/>
              <w:kern w:val="0"/>
              <w:shd w:val="clear" w:color="auto" w:fill="FFFFFF"/>
            </w:rPr>
          </w:rPrChange>
        </w:rPr>
        <w:t xml:space="preserve">suggestion. </w:t>
      </w:r>
      <w:ins w:id="22" w:author="czeng" w:date="2020-03-14T09:11:00Z">
        <w:r w:rsidR="005A1CD4" w:rsidRPr="003E0AB7">
          <w:rPr>
            <w:rFonts w:ascii="Arial" w:eastAsiaTheme="minorHAnsi" w:hAnsi="Arial" w:cs="Arial"/>
            <w:color w:val="000000"/>
            <w:kern w:val="0"/>
            <w:sz w:val="22"/>
            <w:szCs w:val="22"/>
            <w:shd w:val="clear" w:color="auto" w:fill="FFFFFF"/>
            <w:rPrChange w:id="23" w:author="Schrodi Lab" w:date="2020-03-15T00:36:00Z">
              <w:rPr>
                <w:rFonts w:ascii="Times New Roman" w:eastAsiaTheme="minorHAnsi" w:hAnsi="Times New Roman" w:cs="Times New Roman"/>
                <w:color w:val="000000"/>
                <w:kern w:val="0"/>
                <w:shd w:val="clear" w:color="auto" w:fill="FFFFFF"/>
              </w:rPr>
            </w:rPrChange>
          </w:rPr>
          <w:t xml:space="preserve">We described </w:t>
        </w:r>
      </w:ins>
      <w:del w:id="24" w:author="czeng" w:date="2020-03-14T09:11:00Z">
        <w:r w:rsidR="00262636" w:rsidRPr="003E0AB7" w:rsidDel="005A1CD4">
          <w:rPr>
            <w:rFonts w:ascii="Arial" w:eastAsiaTheme="minorHAnsi" w:hAnsi="Arial" w:cs="Arial"/>
            <w:color w:val="000000"/>
            <w:kern w:val="0"/>
            <w:sz w:val="22"/>
            <w:szCs w:val="22"/>
            <w:shd w:val="clear" w:color="auto" w:fill="FFFFFF"/>
            <w:rPrChange w:id="25" w:author="Schrodi Lab" w:date="2020-03-15T00:36:00Z">
              <w:rPr>
                <w:rFonts w:ascii="Times New Roman" w:eastAsiaTheme="minorHAnsi" w:hAnsi="Times New Roman" w:cs="Times New Roman"/>
                <w:color w:val="000000"/>
                <w:kern w:val="0"/>
                <w:shd w:val="clear" w:color="auto" w:fill="FFFFFF"/>
              </w:rPr>
            </w:rPrChange>
          </w:rPr>
          <w:delText>F</w:delText>
        </w:r>
      </w:del>
      <w:ins w:id="26" w:author="czeng" w:date="2020-03-14T09:10:00Z">
        <w:r w:rsidR="005A1CD4" w:rsidRPr="003E0AB7">
          <w:rPr>
            <w:rFonts w:ascii="Arial" w:eastAsiaTheme="minorHAnsi" w:hAnsi="Arial" w:cs="Arial"/>
            <w:color w:val="000000"/>
            <w:kern w:val="0"/>
            <w:sz w:val="22"/>
            <w:szCs w:val="22"/>
            <w:shd w:val="clear" w:color="auto" w:fill="FFFFFF"/>
            <w:rPrChange w:id="27" w:author="Schrodi Lab" w:date="2020-03-15T00:36:00Z">
              <w:rPr>
                <w:rFonts w:ascii="Times New Roman" w:eastAsiaTheme="minorHAnsi" w:hAnsi="Times New Roman" w:cs="Times New Roman"/>
                <w:color w:val="000000"/>
                <w:kern w:val="0"/>
                <w:shd w:val="clear" w:color="auto" w:fill="FFFFFF"/>
              </w:rPr>
            </w:rPrChange>
          </w:rPr>
          <w:t>QC</w:t>
        </w:r>
      </w:ins>
      <w:ins w:id="28" w:author="czeng" w:date="2020-03-14T09:09:00Z">
        <w:r w:rsidR="005A1CD4" w:rsidRPr="003E0AB7">
          <w:rPr>
            <w:rFonts w:ascii="Arial" w:eastAsiaTheme="minorHAnsi" w:hAnsi="Arial" w:cs="Arial"/>
            <w:color w:val="000000"/>
            <w:kern w:val="0"/>
            <w:sz w:val="22"/>
            <w:szCs w:val="22"/>
            <w:shd w:val="clear" w:color="auto" w:fill="FFFFFF"/>
            <w:rPrChange w:id="29" w:author="Schrodi Lab" w:date="2020-03-15T00:36:00Z">
              <w:rPr>
                <w:rFonts w:ascii="Times New Roman" w:eastAsiaTheme="minorHAnsi" w:hAnsi="Times New Roman" w:cs="Times New Roman"/>
                <w:color w:val="000000"/>
                <w:kern w:val="0"/>
                <w:shd w:val="clear" w:color="auto" w:fill="FFFFFF"/>
              </w:rPr>
            </w:rPrChange>
          </w:rPr>
          <w:t xml:space="preserve"> </w:t>
        </w:r>
      </w:ins>
      <w:ins w:id="30" w:author="czeng" w:date="2020-03-14T09:10:00Z">
        <w:r w:rsidR="005A1CD4" w:rsidRPr="003E0AB7">
          <w:rPr>
            <w:rFonts w:ascii="Arial" w:eastAsiaTheme="minorHAnsi" w:hAnsi="Arial" w:cs="Arial"/>
            <w:color w:val="000000"/>
            <w:kern w:val="0"/>
            <w:sz w:val="22"/>
            <w:szCs w:val="22"/>
            <w:shd w:val="clear" w:color="auto" w:fill="FFFFFF"/>
            <w:rPrChange w:id="31" w:author="Schrodi Lab" w:date="2020-03-15T00:36:00Z">
              <w:rPr>
                <w:rFonts w:ascii="Times New Roman" w:eastAsiaTheme="minorHAnsi" w:hAnsi="Times New Roman" w:cs="Times New Roman"/>
                <w:color w:val="000000"/>
                <w:kern w:val="0"/>
                <w:shd w:val="clear" w:color="auto" w:fill="FFFFFF"/>
              </w:rPr>
            </w:rPrChange>
          </w:rPr>
          <w:t>details</w:t>
        </w:r>
      </w:ins>
      <w:ins w:id="32" w:author="czeng" w:date="2020-03-14T09:12:00Z">
        <w:r w:rsidR="005A1CD4" w:rsidRPr="003E0AB7">
          <w:rPr>
            <w:rFonts w:ascii="Arial" w:eastAsiaTheme="minorHAnsi" w:hAnsi="Arial" w:cs="Arial"/>
            <w:color w:val="000000"/>
            <w:kern w:val="0"/>
            <w:sz w:val="22"/>
            <w:szCs w:val="22"/>
            <w:shd w:val="clear" w:color="auto" w:fill="FFFFFF"/>
            <w:rPrChange w:id="33" w:author="Schrodi Lab" w:date="2020-03-15T00:36:00Z">
              <w:rPr>
                <w:rFonts w:ascii="Times New Roman" w:eastAsiaTheme="minorHAnsi" w:hAnsi="Times New Roman" w:cs="Times New Roman"/>
                <w:color w:val="000000"/>
                <w:kern w:val="0"/>
                <w:shd w:val="clear" w:color="auto" w:fill="FFFFFF"/>
              </w:rPr>
            </w:rPrChange>
          </w:rPr>
          <w:t xml:space="preserve"> in </w:t>
        </w:r>
      </w:ins>
      <w:ins w:id="34" w:author="czeng" w:date="2020-03-14T09:13:00Z">
        <w:r w:rsidR="005A1CD4" w:rsidRPr="003E0AB7">
          <w:rPr>
            <w:rFonts w:ascii="Arial" w:eastAsiaTheme="minorHAnsi" w:hAnsi="Arial" w:cs="Arial"/>
            <w:color w:val="000000"/>
            <w:kern w:val="0"/>
            <w:sz w:val="22"/>
            <w:szCs w:val="22"/>
            <w:shd w:val="clear" w:color="auto" w:fill="FFFFFF"/>
            <w:rPrChange w:id="35" w:author="Schrodi Lab" w:date="2020-03-15T00:36:00Z">
              <w:rPr>
                <w:rFonts w:ascii="Times New Roman" w:eastAsiaTheme="minorHAnsi" w:hAnsi="Times New Roman" w:cs="Times New Roman"/>
                <w:color w:val="000000"/>
                <w:kern w:val="0"/>
                <w:shd w:val="clear" w:color="auto" w:fill="FFFFFF"/>
              </w:rPr>
            </w:rPrChange>
          </w:rPr>
          <w:t xml:space="preserve">the part of </w:t>
        </w:r>
      </w:ins>
      <w:ins w:id="36" w:author="czeng" w:date="2020-03-14T09:12:00Z">
        <w:r w:rsidR="005A1CD4" w:rsidRPr="003E0AB7">
          <w:rPr>
            <w:rFonts w:ascii="Arial" w:eastAsiaTheme="minorHAnsi" w:hAnsi="Arial" w:cs="Arial"/>
            <w:color w:val="000000"/>
            <w:kern w:val="0"/>
            <w:sz w:val="22"/>
            <w:szCs w:val="22"/>
            <w:shd w:val="clear" w:color="auto" w:fill="FFFFFF"/>
            <w:rPrChange w:id="37" w:author="Schrodi Lab" w:date="2020-03-15T00:36:00Z">
              <w:rPr>
                <w:rFonts w:ascii="Times New Roman" w:eastAsiaTheme="minorHAnsi" w:hAnsi="Times New Roman" w:cs="Times New Roman"/>
                <w:color w:val="000000"/>
                <w:kern w:val="0"/>
                <w:shd w:val="clear" w:color="auto" w:fill="FFFFFF"/>
              </w:rPr>
            </w:rPrChange>
          </w:rPr>
          <w:t>Methods</w:t>
        </w:r>
      </w:ins>
      <w:ins w:id="38" w:author="czeng" w:date="2020-03-14T09:13:00Z">
        <w:r w:rsidR="005A1CD4" w:rsidRPr="003E0AB7">
          <w:rPr>
            <w:rFonts w:ascii="Arial" w:eastAsiaTheme="minorHAnsi" w:hAnsi="Arial" w:cs="Arial"/>
            <w:color w:val="000000"/>
            <w:kern w:val="0"/>
            <w:sz w:val="22"/>
            <w:szCs w:val="22"/>
            <w:shd w:val="clear" w:color="auto" w:fill="FFFFFF"/>
            <w:rPrChange w:id="39" w:author="Schrodi Lab" w:date="2020-03-15T00:36:00Z">
              <w:rPr>
                <w:rFonts w:ascii="Times New Roman" w:eastAsiaTheme="minorHAnsi" w:hAnsi="Times New Roman" w:cs="Times New Roman"/>
                <w:color w:val="000000"/>
                <w:kern w:val="0"/>
                <w:shd w:val="clear" w:color="auto" w:fill="FFFFFF"/>
              </w:rPr>
            </w:rPrChange>
          </w:rPr>
          <w:t xml:space="preserve"> and </w:t>
        </w:r>
      </w:ins>
      <w:ins w:id="40" w:author="czeng" w:date="2020-03-14T20:01:00Z">
        <w:r w:rsidR="00E916EA" w:rsidRPr="003E0AB7">
          <w:rPr>
            <w:rFonts w:ascii="Arial" w:eastAsiaTheme="minorHAnsi" w:hAnsi="Arial" w:cs="Arial"/>
            <w:color w:val="000000"/>
            <w:kern w:val="0"/>
            <w:sz w:val="22"/>
            <w:szCs w:val="22"/>
            <w:shd w:val="clear" w:color="auto" w:fill="FFFFFF"/>
            <w:rPrChange w:id="41" w:author="Schrodi Lab" w:date="2020-03-15T00:36:00Z">
              <w:rPr>
                <w:rFonts w:ascii="Times New Roman" w:eastAsiaTheme="minorHAnsi" w:hAnsi="Times New Roman" w:cs="Times New Roman" w:hint="eastAsia"/>
                <w:color w:val="000000"/>
                <w:kern w:val="0"/>
                <w:shd w:val="clear" w:color="auto" w:fill="FFFFFF"/>
              </w:rPr>
            </w:rPrChange>
          </w:rPr>
          <w:t xml:space="preserve">a </w:t>
        </w:r>
      </w:ins>
      <w:ins w:id="42" w:author="czeng" w:date="2020-03-14T09:54:00Z">
        <w:r w:rsidR="00471488" w:rsidRPr="003E0AB7">
          <w:rPr>
            <w:rFonts w:ascii="Arial" w:eastAsiaTheme="minorHAnsi" w:hAnsi="Arial" w:cs="Arial"/>
            <w:color w:val="000000"/>
            <w:kern w:val="0"/>
            <w:sz w:val="22"/>
            <w:szCs w:val="22"/>
            <w:shd w:val="clear" w:color="auto" w:fill="FFFFFF"/>
            <w:rPrChange w:id="43" w:author="Schrodi Lab" w:date="2020-03-15T00:36:00Z">
              <w:rPr>
                <w:rFonts w:ascii="Times New Roman" w:eastAsiaTheme="minorHAnsi" w:hAnsi="Times New Roman" w:cs="Times New Roman"/>
                <w:color w:val="000000"/>
                <w:kern w:val="0"/>
                <w:shd w:val="clear" w:color="auto" w:fill="FFFFFF"/>
              </w:rPr>
            </w:rPrChange>
          </w:rPr>
          <w:t>few</w:t>
        </w:r>
      </w:ins>
      <w:ins w:id="44" w:author="czeng" w:date="2020-03-14T09:13:00Z">
        <w:r w:rsidR="005A1CD4" w:rsidRPr="003E0AB7">
          <w:rPr>
            <w:rFonts w:ascii="Arial" w:eastAsiaTheme="minorHAnsi" w:hAnsi="Arial" w:cs="Arial"/>
            <w:color w:val="000000"/>
            <w:kern w:val="0"/>
            <w:sz w:val="22"/>
            <w:szCs w:val="22"/>
            <w:shd w:val="clear" w:color="auto" w:fill="FFFFFF"/>
            <w:rPrChange w:id="45" w:author="Schrodi Lab" w:date="2020-03-15T00:36:00Z">
              <w:rPr>
                <w:rFonts w:ascii="Times New Roman" w:eastAsiaTheme="minorHAnsi" w:hAnsi="Times New Roman" w:cs="Times New Roman"/>
                <w:color w:val="000000"/>
                <w:kern w:val="0"/>
                <w:shd w:val="clear" w:color="auto" w:fill="FFFFFF"/>
              </w:rPr>
            </w:rPrChange>
          </w:rPr>
          <w:t xml:space="preserve"> </w:t>
        </w:r>
      </w:ins>
      <w:ins w:id="46" w:author="czeng" w:date="2020-03-14T20:01:00Z">
        <w:r w:rsidR="00E916EA" w:rsidRPr="003E0AB7">
          <w:rPr>
            <w:rFonts w:ascii="Arial" w:eastAsiaTheme="minorHAnsi" w:hAnsi="Arial" w:cs="Arial"/>
            <w:color w:val="000000"/>
            <w:kern w:val="0"/>
            <w:sz w:val="22"/>
            <w:szCs w:val="22"/>
            <w:shd w:val="clear" w:color="auto" w:fill="FFFFFF"/>
            <w:rPrChange w:id="47" w:author="Schrodi Lab" w:date="2020-03-15T00:36:00Z">
              <w:rPr>
                <w:rFonts w:ascii="Times New Roman" w:eastAsiaTheme="minorHAnsi" w:hAnsi="Times New Roman" w:cs="Times New Roman"/>
                <w:color w:val="000000"/>
                <w:kern w:val="0"/>
                <w:shd w:val="clear" w:color="auto" w:fill="FFFFFF"/>
              </w:rPr>
            </w:rPrChange>
          </w:rPr>
          <w:t>additional</w:t>
        </w:r>
      </w:ins>
      <w:ins w:id="48" w:author="czeng" w:date="2020-03-14T09:51:00Z">
        <w:r w:rsidR="00471488" w:rsidRPr="003E0AB7">
          <w:rPr>
            <w:rFonts w:ascii="Arial" w:eastAsiaTheme="minorHAnsi" w:hAnsi="Arial" w:cs="Arial"/>
            <w:color w:val="000000"/>
            <w:kern w:val="0"/>
            <w:sz w:val="22"/>
            <w:szCs w:val="22"/>
            <w:shd w:val="clear" w:color="auto" w:fill="FFFFFF"/>
            <w:rPrChange w:id="49" w:author="Schrodi Lab" w:date="2020-03-15T00:36:00Z">
              <w:rPr>
                <w:rFonts w:ascii="Times New Roman" w:eastAsiaTheme="minorHAnsi" w:hAnsi="Times New Roman" w:cs="Times New Roman"/>
                <w:color w:val="000000"/>
                <w:kern w:val="0"/>
                <w:shd w:val="clear" w:color="auto" w:fill="FFFFFF"/>
              </w:rPr>
            </w:rPrChange>
          </w:rPr>
          <w:t xml:space="preserve"> statement</w:t>
        </w:r>
      </w:ins>
      <w:ins w:id="50" w:author="czeng" w:date="2020-03-14T20:02:00Z">
        <w:r w:rsidR="00E916EA" w:rsidRPr="003E0AB7">
          <w:rPr>
            <w:rFonts w:ascii="Arial" w:eastAsiaTheme="minorHAnsi" w:hAnsi="Arial" w:cs="Arial"/>
            <w:color w:val="000000"/>
            <w:kern w:val="0"/>
            <w:sz w:val="22"/>
            <w:szCs w:val="22"/>
            <w:shd w:val="clear" w:color="auto" w:fill="FFFFFF"/>
            <w:rPrChange w:id="51" w:author="Schrodi Lab" w:date="2020-03-15T00:36:00Z">
              <w:rPr>
                <w:rFonts w:ascii="Times New Roman" w:eastAsiaTheme="minorHAnsi" w:hAnsi="Times New Roman" w:cs="Times New Roman"/>
                <w:color w:val="000000"/>
                <w:kern w:val="0"/>
                <w:shd w:val="clear" w:color="auto" w:fill="FFFFFF"/>
              </w:rPr>
            </w:rPrChange>
          </w:rPr>
          <w:t>s</w:t>
        </w:r>
      </w:ins>
      <w:ins w:id="52" w:author="czeng" w:date="2020-03-14T09:13:00Z">
        <w:r w:rsidR="005A1CD4" w:rsidRPr="003E0AB7">
          <w:rPr>
            <w:rFonts w:ascii="Arial" w:eastAsiaTheme="minorHAnsi" w:hAnsi="Arial" w:cs="Arial"/>
            <w:color w:val="000000"/>
            <w:kern w:val="0"/>
            <w:sz w:val="22"/>
            <w:szCs w:val="22"/>
            <w:shd w:val="clear" w:color="auto" w:fill="FFFFFF"/>
            <w:rPrChange w:id="53" w:author="Schrodi Lab" w:date="2020-03-15T00:36:00Z">
              <w:rPr>
                <w:rFonts w:ascii="Times New Roman" w:eastAsiaTheme="minorHAnsi" w:hAnsi="Times New Roman" w:cs="Times New Roman"/>
                <w:color w:val="000000"/>
                <w:kern w:val="0"/>
                <w:shd w:val="clear" w:color="auto" w:fill="FFFFFF"/>
              </w:rPr>
            </w:rPrChange>
          </w:rPr>
          <w:t xml:space="preserve"> w</w:t>
        </w:r>
      </w:ins>
      <w:ins w:id="54" w:author="czeng" w:date="2020-03-14T09:52:00Z">
        <w:r w:rsidR="00471488" w:rsidRPr="003E0AB7">
          <w:rPr>
            <w:rFonts w:ascii="Arial" w:eastAsiaTheme="minorHAnsi" w:hAnsi="Arial" w:cs="Arial"/>
            <w:color w:val="000000"/>
            <w:kern w:val="0"/>
            <w:sz w:val="22"/>
            <w:szCs w:val="22"/>
            <w:shd w:val="clear" w:color="auto" w:fill="FFFFFF"/>
            <w:rPrChange w:id="55" w:author="Schrodi Lab" w:date="2020-03-15T00:36:00Z">
              <w:rPr>
                <w:rFonts w:ascii="Times New Roman" w:eastAsiaTheme="minorHAnsi" w:hAnsi="Times New Roman" w:cs="Times New Roman"/>
                <w:color w:val="000000"/>
                <w:kern w:val="0"/>
                <w:shd w:val="clear" w:color="auto" w:fill="FFFFFF"/>
              </w:rPr>
            </w:rPrChange>
          </w:rPr>
          <w:t>as</w:t>
        </w:r>
      </w:ins>
      <w:ins w:id="56" w:author="czeng" w:date="2020-03-14T09:13:00Z">
        <w:r w:rsidR="005A1CD4" w:rsidRPr="003E0AB7">
          <w:rPr>
            <w:rFonts w:ascii="Arial" w:eastAsiaTheme="minorHAnsi" w:hAnsi="Arial" w:cs="Arial"/>
            <w:color w:val="000000"/>
            <w:kern w:val="0"/>
            <w:sz w:val="22"/>
            <w:szCs w:val="22"/>
            <w:shd w:val="clear" w:color="auto" w:fill="FFFFFF"/>
            <w:rPrChange w:id="57" w:author="Schrodi Lab" w:date="2020-03-15T00:36:00Z">
              <w:rPr>
                <w:rFonts w:ascii="Times New Roman" w:eastAsiaTheme="minorHAnsi" w:hAnsi="Times New Roman" w:cs="Times New Roman"/>
                <w:color w:val="000000"/>
                <w:kern w:val="0"/>
                <w:shd w:val="clear" w:color="auto" w:fill="FFFFFF"/>
              </w:rPr>
            </w:rPrChange>
          </w:rPr>
          <w:t xml:space="preserve"> included in revised version. Basically</w:t>
        </w:r>
      </w:ins>
      <w:del w:id="58" w:author="czeng" w:date="2020-03-14T09:10:00Z">
        <w:r w:rsidR="00C6247A" w:rsidRPr="003E0AB7" w:rsidDel="005A1CD4">
          <w:rPr>
            <w:rFonts w:ascii="Arial" w:eastAsiaTheme="minorHAnsi" w:hAnsi="Arial" w:cs="Arial"/>
            <w:color w:val="000000"/>
            <w:kern w:val="0"/>
            <w:sz w:val="22"/>
            <w:szCs w:val="22"/>
            <w:shd w:val="clear" w:color="auto" w:fill="FFFFFF"/>
            <w:rPrChange w:id="59" w:author="Schrodi Lab" w:date="2020-03-15T00:36:00Z">
              <w:rPr>
                <w:rFonts w:ascii="Times New Roman" w:eastAsiaTheme="minorHAnsi" w:hAnsi="Times New Roman" w:cs="Times New Roman"/>
                <w:color w:val="000000"/>
                <w:kern w:val="0"/>
                <w:shd w:val="clear" w:color="auto" w:fill="FFFFFF"/>
              </w:rPr>
            </w:rPrChange>
          </w:rPr>
          <w:delText>irstly</w:delText>
        </w:r>
      </w:del>
      <w:r w:rsidR="00262636" w:rsidRPr="003E0AB7">
        <w:rPr>
          <w:rFonts w:ascii="Arial" w:eastAsiaTheme="minorHAnsi" w:hAnsi="Arial" w:cs="Arial"/>
          <w:color w:val="000000"/>
          <w:kern w:val="0"/>
          <w:sz w:val="22"/>
          <w:szCs w:val="22"/>
          <w:shd w:val="clear" w:color="auto" w:fill="FFFFFF"/>
          <w:rPrChange w:id="60" w:author="Schrodi Lab" w:date="2020-03-15T00:36:00Z">
            <w:rPr>
              <w:rFonts w:ascii="Times New Roman" w:eastAsiaTheme="minorHAnsi" w:hAnsi="Times New Roman" w:cs="Times New Roman"/>
              <w:color w:val="000000"/>
              <w:kern w:val="0"/>
              <w:shd w:val="clear" w:color="auto" w:fill="FFFFFF"/>
            </w:rPr>
          </w:rPrChange>
        </w:rPr>
        <w:t>, we tr</w:t>
      </w:r>
      <w:ins w:id="61" w:author="czeng" w:date="2020-03-14T09:10:00Z">
        <w:r w:rsidR="005A1CD4" w:rsidRPr="003E0AB7">
          <w:rPr>
            <w:rFonts w:ascii="Arial" w:eastAsiaTheme="minorHAnsi" w:hAnsi="Arial" w:cs="Arial"/>
            <w:color w:val="000000"/>
            <w:kern w:val="0"/>
            <w:sz w:val="22"/>
            <w:szCs w:val="22"/>
            <w:shd w:val="clear" w:color="auto" w:fill="FFFFFF"/>
            <w:rPrChange w:id="62" w:author="Schrodi Lab" w:date="2020-03-15T00:36:00Z">
              <w:rPr>
                <w:rFonts w:ascii="Times New Roman" w:eastAsiaTheme="minorHAnsi" w:hAnsi="Times New Roman" w:cs="Times New Roman"/>
                <w:color w:val="000000"/>
                <w:kern w:val="0"/>
                <w:shd w:val="clear" w:color="auto" w:fill="FFFFFF"/>
              </w:rPr>
            </w:rPrChange>
          </w:rPr>
          <w:t>ied first</w:t>
        </w:r>
      </w:ins>
      <w:del w:id="63" w:author="czeng" w:date="2020-03-14T09:10:00Z">
        <w:r w:rsidR="00262636" w:rsidRPr="003E0AB7" w:rsidDel="005A1CD4">
          <w:rPr>
            <w:rFonts w:ascii="Arial" w:eastAsiaTheme="minorHAnsi" w:hAnsi="Arial" w:cs="Arial"/>
            <w:color w:val="000000"/>
            <w:kern w:val="0"/>
            <w:sz w:val="22"/>
            <w:szCs w:val="22"/>
            <w:shd w:val="clear" w:color="auto" w:fill="FFFFFF"/>
            <w:rPrChange w:id="64" w:author="Schrodi Lab" w:date="2020-03-15T00:36:00Z">
              <w:rPr>
                <w:rFonts w:ascii="Times New Roman" w:eastAsiaTheme="minorHAnsi" w:hAnsi="Times New Roman" w:cs="Times New Roman"/>
                <w:color w:val="000000"/>
                <w:kern w:val="0"/>
                <w:shd w:val="clear" w:color="auto" w:fill="FFFFFF"/>
              </w:rPr>
            </w:rPrChange>
          </w:rPr>
          <w:delText>y</w:delText>
        </w:r>
      </w:del>
      <w:r w:rsidR="00262636" w:rsidRPr="003E0AB7">
        <w:rPr>
          <w:rFonts w:ascii="Arial" w:eastAsiaTheme="minorHAnsi" w:hAnsi="Arial" w:cs="Arial"/>
          <w:color w:val="000000"/>
          <w:kern w:val="0"/>
          <w:sz w:val="22"/>
          <w:szCs w:val="22"/>
          <w:shd w:val="clear" w:color="auto" w:fill="FFFFFF"/>
          <w:rPrChange w:id="65" w:author="Schrodi Lab" w:date="2020-03-15T00:36:00Z">
            <w:rPr>
              <w:rFonts w:ascii="Times New Roman" w:eastAsiaTheme="minorHAnsi" w:hAnsi="Times New Roman" w:cs="Times New Roman"/>
              <w:color w:val="000000"/>
              <w:kern w:val="0"/>
              <w:shd w:val="clear" w:color="auto" w:fill="FFFFFF"/>
            </w:rPr>
          </w:rPrChange>
        </w:rPr>
        <w:t xml:space="preserve"> to ensure</w:t>
      </w:r>
      <w:ins w:id="66" w:author="czeng" w:date="2020-03-14T09:11:00Z">
        <w:r w:rsidR="005A1CD4" w:rsidRPr="003E0AB7">
          <w:rPr>
            <w:rFonts w:ascii="Arial" w:eastAsiaTheme="minorHAnsi" w:hAnsi="Arial" w:cs="Arial"/>
            <w:color w:val="000000"/>
            <w:kern w:val="0"/>
            <w:sz w:val="22"/>
            <w:szCs w:val="22"/>
            <w:shd w:val="clear" w:color="auto" w:fill="FFFFFF"/>
            <w:rPrChange w:id="67" w:author="Schrodi Lab" w:date="2020-03-15T00:36:00Z">
              <w:rPr>
                <w:rFonts w:ascii="Times New Roman" w:eastAsiaTheme="minorHAnsi" w:hAnsi="Times New Roman" w:cs="Times New Roman"/>
                <w:color w:val="000000"/>
                <w:kern w:val="0"/>
                <w:shd w:val="clear" w:color="auto" w:fill="FFFFFF"/>
              </w:rPr>
            </w:rPrChange>
          </w:rPr>
          <w:t xml:space="preserve"> similar </w:t>
        </w:r>
      </w:ins>
      <w:del w:id="68" w:author="czeng" w:date="2020-03-14T09:13:00Z">
        <w:r w:rsidR="00262636" w:rsidRPr="003E0AB7" w:rsidDel="005A1CD4">
          <w:rPr>
            <w:rFonts w:ascii="Arial" w:eastAsiaTheme="minorHAnsi" w:hAnsi="Arial" w:cs="Arial"/>
            <w:color w:val="000000"/>
            <w:kern w:val="0"/>
            <w:sz w:val="22"/>
            <w:szCs w:val="22"/>
            <w:shd w:val="clear" w:color="auto" w:fill="FFFFFF"/>
            <w:rPrChange w:id="69" w:author="Schrodi Lab" w:date="2020-03-15T00:36:00Z">
              <w:rPr>
                <w:rFonts w:ascii="Times New Roman" w:eastAsiaTheme="minorHAnsi" w:hAnsi="Times New Roman" w:cs="Times New Roman"/>
                <w:color w:val="000000"/>
                <w:kern w:val="0"/>
                <w:shd w:val="clear" w:color="auto" w:fill="FFFFFF"/>
              </w:rPr>
            </w:rPrChange>
          </w:rPr>
          <w:delText xml:space="preserve"> </w:delText>
        </w:r>
      </w:del>
      <w:del w:id="70" w:author="czeng" w:date="2020-03-14T09:14:00Z">
        <w:r w:rsidR="00262636" w:rsidRPr="003E0AB7" w:rsidDel="005A1CD4">
          <w:rPr>
            <w:rFonts w:ascii="Arial" w:eastAsiaTheme="minorHAnsi" w:hAnsi="Arial" w:cs="Arial"/>
            <w:color w:val="000000"/>
            <w:kern w:val="0"/>
            <w:sz w:val="22"/>
            <w:szCs w:val="22"/>
            <w:shd w:val="clear" w:color="auto" w:fill="FFFFFF"/>
            <w:rPrChange w:id="71" w:author="Schrodi Lab" w:date="2020-03-15T00:36:00Z">
              <w:rPr>
                <w:rFonts w:ascii="Times New Roman" w:eastAsiaTheme="minorHAnsi" w:hAnsi="Times New Roman" w:cs="Times New Roman"/>
                <w:color w:val="000000"/>
                <w:kern w:val="0"/>
                <w:shd w:val="clear" w:color="auto" w:fill="FFFFFF"/>
              </w:rPr>
            </w:rPrChange>
          </w:rPr>
          <w:delText xml:space="preserve">that the </w:delText>
        </w:r>
      </w:del>
      <w:r w:rsidR="00262636" w:rsidRPr="003E0AB7">
        <w:rPr>
          <w:rFonts w:ascii="Arial" w:eastAsiaTheme="minorHAnsi" w:hAnsi="Arial" w:cs="Arial"/>
          <w:color w:val="000000"/>
          <w:kern w:val="0"/>
          <w:sz w:val="22"/>
          <w:szCs w:val="22"/>
          <w:shd w:val="clear" w:color="auto" w:fill="FFFFFF"/>
          <w:rPrChange w:id="72" w:author="Schrodi Lab" w:date="2020-03-15T00:36:00Z">
            <w:rPr>
              <w:rFonts w:ascii="Times New Roman" w:eastAsiaTheme="minorHAnsi" w:hAnsi="Times New Roman" w:cs="Times New Roman"/>
              <w:color w:val="000000"/>
              <w:kern w:val="0"/>
              <w:shd w:val="clear" w:color="auto" w:fill="FFFFFF"/>
            </w:rPr>
          </w:rPrChange>
        </w:rPr>
        <w:t>number</w:t>
      </w:r>
      <w:ins w:id="73" w:author="czeng" w:date="2020-03-14T09:14:00Z">
        <w:r w:rsidR="005A1CD4" w:rsidRPr="003E0AB7">
          <w:rPr>
            <w:rFonts w:ascii="Arial" w:eastAsiaTheme="minorHAnsi" w:hAnsi="Arial" w:cs="Arial"/>
            <w:color w:val="000000"/>
            <w:kern w:val="0"/>
            <w:sz w:val="22"/>
            <w:szCs w:val="22"/>
            <w:shd w:val="clear" w:color="auto" w:fill="FFFFFF"/>
            <w:rPrChange w:id="74" w:author="Schrodi Lab" w:date="2020-03-15T00:36:00Z">
              <w:rPr>
                <w:rFonts w:ascii="Times New Roman" w:eastAsiaTheme="minorHAnsi" w:hAnsi="Times New Roman" w:cs="Times New Roman"/>
                <w:color w:val="000000"/>
                <w:kern w:val="0"/>
                <w:shd w:val="clear" w:color="auto" w:fill="FFFFFF"/>
              </w:rPr>
            </w:rPrChange>
          </w:rPr>
          <w:t>s</w:t>
        </w:r>
      </w:ins>
      <w:r w:rsidR="00262636" w:rsidRPr="003E0AB7">
        <w:rPr>
          <w:rFonts w:ascii="Arial" w:eastAsiaTheme="minorHAnsi" w:hAnsi="Arial" w:cs="Arial"/>
          <w:color w:val="000000"/>
          <w:kern w:val="0"/>
          <w:sz w:val="22"/>
          <w:szCs w:val="22"/>
          <w:shd w:val="clear" w:color="auto" w:fill="FFFFFF"/>
          <w:rPrChange w:id="75" w:author="Schrodi Lab" w:date="2020-03-15T00:36:00Z">
            <w:rPr>
              <w:rFonts w:ascii="Times New Roman" w:eastAsiaTheme="minorHAnsi" w:hAnsi="Times New Roman" w:cs="Times New Roman"/>
              <w:color w:val="000000"/>
              <w:kern w:val="0"/>
              <w:shd w:val="clear" w:color="auto" w:fill="FFFFFF"/>
            </w:rPr>
          </w:rPrChange>
        </w:rPr>
        <w:t xml:space="preserve"> of Normal, LGA and HGA </w:t>
      </w:r>
      <w:ins w:id="76" w:author="czeng" w:date="2020-03-14T09:14:00Z">
        <w:r w:rsidR="005A1CD4" w:rsidRPr="003E0AB7">
          <w:rPr>
            <w:rFonts w:ascii="Arial" w:eastAsiaTheme="minorHAnsi" w:hAnsi="Arial" w:cs="Arial"/>
            <w:color w:val="000000"/>
            <w:kern w:val="0"/>
            <w:sz w:val="22"/>
            <w:szCs w:val="22"/>
            <w:shd w:val="clear" w:color="auto" w:fill="FFFFFF"/>
            <w:rPrChange w:id="77" w:author="Schrodi Lab" w:date="2020-03-15T00:36:00Z">
              <w:rPr>
                <w:rFonts w:ascii="Times New Roman" w:eastAsiaTheme="minorHAnsi" w:hAnsi="Times New Roman" w:cs="Times New Roman"/>
                <w:color w:val="000000"/>
                <w:kern w:val="0"/>
                <w:shd w:val="clear" w:color="auto" w:fill="FFFFFF"/>
              </w:rPr>
            </w:rPrChange>
          </w:rPr>
          <w:t xml:space="preserve">samples </w:t>
        </w:r>
      </w:ins>
      <w:r w:rsidR="00262636" w:rsidRPr="003E0AB7">
        <w:rPr>
          <w:rFonts w:ascii="Arial" w:eastAsiaTheme="minorHAnsi" w:hAnsi="Arial" w:cs="Arial"/>
          <w:color w:val="000000"/>
          <w:kern w:val="0"/>
          <w:sz w:val="22"/>
          <w:szCs w:val="22"/>
          <w:shd w:val="clear" w:color="auto" w:fill="FFFFFF"/>
          <w:rPrChange w:id="78" w:author="Schrodi Lab" w:date="2020-03-15T00:36:00Z">
            <w:rPr>
              <w:rFonts w:ascii="Times New Roman" w:eastAsiaTheme="minorHAnsi" w:hAnsi="Times New Roman" w:cs="Times New Roman"/>
              <w:color w:val="000000"/>
              <w:kern w:val="0"/>
              <w:shd w:val="clear" w:color="auto" w:fill="FFFFFF"/>
            </w:rPr>
          </w:rPrChange>
        </w:rPr>
        <w:t xml:space="preserve">on each </w:t>
      </w:r>
      <w:del w:id="79" w:author="czeng" w:date="2020-03-14T20:02:00Z">
        <w:r w:rsidR="00262636" w:rsidRPr="003E0AB7" w:rsidDel="00E916EA">
          <w:rPr>
            <w:rFonts w:ascii="Arial" w:eastAsiaTheme="minorHAnsi" w:hAnsi="Arial" w:cs="Arial"/>
            <w:color w:val="000000"/>
            <w:kern w:val="0"/>
            <w:sz w:val="22"/>
            <w:szCs w:val="22"/>
            <w:shd w:val="clear" w:color="auto" w:fill="FFFFFF"/>
            <w:rPrChange w:id="80" w:author="Schrodi Lab" w:date="2020-03-15T00:36:00Z">
              <w:rPr>
                <w:rFonts w:ascii="Times New Roman" w:eastAsiaTheme="minorHAnsi" w:hAnsi="Times New Roman" w:cs="Times New Roman"/>
                <w:color w:val="000000"/>
                <w:kern w:val="0"/>
                <w:shd w:val="clear" w:color="auto" w:fill="FFFFFF"/>
              </w:rPr>
            </w:rPrChange>
          </w:rPr>
          <w:delText xml:space="preserve">arrry </w:delText>
        </w:r>
      </w:del>
      <w:ins w:id="81" w:author="czeng" w:date="2020-03-14T20:02:00Z">
        <w:r w:rsidR="00E916EA" w:rsidRPr="003E0AB7">
          <w:rPr>
            <w:rFonts w:ascii="Arial" w:eastAsiaTheme="minorHAnsi" w:hAnsi="Arial" w:cs="Arial"/>
            <w:color w:val="000000"/>
            <w:kern w:val="0"/>
            <w:sz w:val="22"/>
            <w:szCs w:val="22"/>
            <w:shd w:val="clear" w:color="auto" w:fill="FFFFFF"/>
            <w:rPrChange w:id="82" w:author="Schrodi Lab" w:date="2020-03-15T00:36:00Z">
              <w:rPr>
                <w:rFonts w:ascii="Times New Roman" w:eastAsiaTheme="minorHAnsi" w:hAnsi="Times New Roman" w:cs="Times New Roman"/>
                <w:color w:val="000000"/>
                <w:kern w:val="0"/>
                <w:shd w:val="clear" w:color="auto" w:fill="FFFFFF"/>
              </w:rPr>
            </w:rPrChange>
          </w:rPr>
          <w:t>array</w:t>
        </w:r>
      </w:ins>
      <w:del w:id="83" w:author="czeng" w:date="2020-03-14T20:03:00Z">
        <w:r w:rsidR="00262636" w:rsidRPr="003E0AB7" w:rsidDel="00E916EA">
          <w:rPr>
            <w:rFonts w:ascii="Arial" w:eastAsiaTheme="minorHAnsi" w:hAnsi="Arial" w:cs="Arial"/>
            <w:color w:val="000000"/>
            <w:kern w:val="0"/>
            <w:sz w:val="22"/>
            <w:szCs w:val="22"/>
            <w:shd w:val="clear" w:color="auto" w:fill="FFFFFF"/>
            <w:rPrChange w:id="84" w:author="Schrodi Lab" w:date="2020-03-15T00:36:00Z">
              <w:rPr>
                <w:rFonts w:ascii="Times New Roman" w:eastAsiaTheme="minorHAnsi" w:hAnsi="Times New Roman" w:cs="Times New Roman"/>
                <w:color w:val="000000"/>
                <w:kern w:val="0"/>
                <w:shd w:val="clear" w:color="auto" w:fill="FFFFFF"/>
              </w:rPr>
            </w:rPrChange>
          </w:rPr>
          <w:delText>is similar</w:delText>
        </w:r>
      </w:del>
      <w:r w:rsidR="00262636" w:rsidRPr="003E0AB7">
        <w:rPr>
          <w:rFonts w:ascii="Arial" w:eastAsiaTheme="minorHAnsi" w:hAnsi="Arial" w:cs="Arial"/>
          <w:color w:val="000000"/>
          <w:kern w:val="0"/>
          <w:sz w:val="22"/>
          <w:szCs w:val="22"/>
          <w:shd w:val="clear" w:color="auto" w:fill="FFFFFF"/>
          <w:rPrChange w:id="85" w:author="Schrodi Lab" w:date="2020-03-15T00:36:00Z">
            <w:rPr>
              <w:rFonts w:ascii="Times New Roman" w:eastAsiaTheme="minorHAnsi" w:hAnsi="Times New Roman" w:cs="Times New Roman"/>
              <w:color w:val="000000"/>
              <w:kern w:val="0"/>
              <w:shd w:val="clear" w:color="auto" w:fill="FFFFFF"/>
            </w:rPr>
          </w:rPrChange>
        </w:rPr>
        <w:t>.</w:t>
      </w:r>
      <w:bookmarkStart w:id="86" w:name="OLE_LINK31"/>
      <w:bookmarkStart w:id="87" w:name="OLE_LINK42"/>
      <w:ins w:id="88" w:author="czeng" w:date="2020-03-14T09:52:00Z">
        <w:r w:rsidR="00471488" w:rsidRPr="003E0AB7">
          <w:rPr>
            <w:rFonts w:ascii="Arial" w:eastAsiaTheme="minorHAnsi" w:hAnsi="Arial" w:cs="Arial"/>
            <w:color w:val="000000"/>
            <w:kern w:val="0"/>
            <w:sz w:val="22"/>
            <w:szCs w:val="22"/>
            <w:shd w:val="clear" w:color="auto" w:fill="FFFFFF"/>
            <w:rPrChange w:id="89" w:author="Schrodi Lab" w:date="2020-03-15T00:36:00Z">
              <w:rPr>
                <w:rFonts w:ascii="Times New Roman" w:eastAsiaTheme="minorHAnsi" w:hAnsi="Times New Roman" w:cs="Times New Roman"/>
                <w:color w:val="000000"/>
                <w:kern w:val="0"/>
                <w:shd w:val="clear" w:color="auto" w:fill="FFFFFF"/>
              </w:rPr>
            </w:rPrChange>
          </w:rPr>
          <w:t xml:space="preserve"> </w:t>
        </w:r>
      </w:ins>
      <w:r w:rsidR="00D46B17" w:rsidRPr="003E0AB7">
        <w:rPr>
          <w:rFonts w:ascii="Arial" w:eastAsiaTheme="minorHAnsi" w:hAnsi="Arial" w:cs="Arial"/>
          <w:color w:val="000000"/>
          <w:kern w:val="0"/>
          <w:sz w:val="22"/>
          <w:szCs w:val="22"/>
          <w:shd w:val="clear" w:color="auto" w:fill="FFFFFF"/>
          <w:rPrChange w:id="90" w:author="Schrodi Lab" w:date="2020-03-15T00:36:00Z">
            <w:rPr>
              <w:rFonts w:ascii="Times New Roman" w:eastAsiaTheme="minorHAnsi" w:hAnsi="Times New Roman" w:cs="Times New Roman"/>
              <w:color w:val="000000"/>
              <w:kern w:val="0"/>
              <w:shd w:val="clear" w:color="auto" w:fill="FFFFFF"/>
            </w:rPr>
          </w:rPrChange>
        </w:rPr>
        <w:t xml:space="preserve">Then, </w:t>
      </w:r>
      <w:del w:id="91" w:author="czeng" w:date="2020-03-14T20:07:00Z">
        <w:r w:rsidR="00D46B17" w:rsidRPr="003E0AB7" w:rsidDel="00E916EA">
          <w:rPr>
            <w:rFonts w:ascii="Arial" w:eastAsiaTheme="minorHAnsi" w:hAnsi="Arial" w:cs="Arial"/>
            <w:color w:val="000000"/>
            <w:kern w:val="0"/>
            <w:sz w:val="22"/>
            <w:szCs w:val="22"/>
            <w:shd w:val="clear" w:color="auto" w:fill="FFFFFF"/>
            <w:rPrChange w:id="92" w:author="Schrodi Lab" w:date="2020-03-15T00:36:00Z">
              <w:rPr>
                <w:rFonts w:ascii="Times New Roman" w:eastAsiaTheme="minorHAnsi" w:hAnsi="Times New Roman" w:cs="Times New Roman"/>
                <w:color w:val="000000"/>
                <w:kern w:val="0"/>
                <w:shd w:val="clear" w:color="auto" w:fill="FFFFFF"/>
              </w:rPr>
            </w:rPrChange>
          </w:rPr>
          <w:delText>the raw data from the array was processed using</w:delText>
        </w:r>
      </w:del>
      <w:ins w:id="93" w:author="czeng" w:date="2020-03-14T20:07:00Z">
        <w:r w:rsidR="00E916EA" w:rsidRPr="003E0AB7">
          <w:rPr>
            <w:rFonts w:ascii="Arial" w:eastAsiaTheme="minorHAnsi" w:hAnsi="Arial" w:cs="Arial"/>
            <w:color w:val="000000"/>
            <w:kern w:val="0"/>
            <w:sz w:val="22"/>
            <w:szCs w:val="22"/>
            <w:shd w:val="clear" w:color="auto" w:fill="FFFFFF"/>
            <w:rPrChange w:id="94" w:author="Schrodi Lab" w:date="2020-03-15T00:36:00Z">
              <w:rPr>
                <w:rFonts w:ascii="Times New Roman" w:eastAsiaTheme="minorHAnsi" w:hAnsi="Times New Roman" w:cs="Times New Roman"/>
                <w:color w:val="000000"/>
                <w:kern w:val="0"/>
                <w:shd w:val="clear" w:color="auto" w:fill="FFFFFF"/>
              </w:rPr>
            </w:rPrChange>
          </w:rPr>
          <w:t>we used</w:t>
        </w:r>
      </w:ins>
      <w:r w:rsidR="00D46B17" w:rsidRPr="003E0AB7">
        <w:rPr>
          <w:rFonts w:ascii="Arial" w:eastAsiaTheme="minorHAnsi" w:hAnsi="Arial" w:cs="Arial"/>
          <w:color w:val="000000"/>
          <w:kern w:val="0"/>
          <w:sz w:val="22"/>
          <w:szCs w:val="22"/>
          <w:shd w:val="clear" w:color="auto" w:fill="FFFFFF"/>
          <w:rPrChange w:id="95" w:author="Schrodi Lab" w:date="2020-03-15T00:36:00Z">
            <w:rPr>
              <w:rFonts w:ascii="Times New Roman" w:eastAsiaTheme="minorHAnsi" w:hAnsi="Times New Roman" w:cs="Times New Roman"/>
              <w:color w:val="000000"/>
              <w:kern w:val="0"/>
              <w:shd w:val="clear" w:color="auto" w:fill="FFFFFF"/>
            </w:rPr>
          </w:rPrChange>
        </w:rPr>
        <w:t xml:space="preserve"> </w:t>
      </w:r>
      <w:del w:id="96" w:author="czeng" w:date="2020-03-14T20:04:00Z">
        <w:r w:rsidR="00D46B17" w:rsidRPr="003E0AB7" w:rsidDel="00E916EA">
          <w:rPr>
            <w:rFonts w:ascii="Arial" w:eastAsiaTheme="minorHAnsi" w:hAnsi="Arial" w:cs="Arial"/>
            <w:color w:val="000000"/>
            <w:kern w:val="0"/>
            <w:sz w:val="22"/>
            <w:szCs w:val="22"/>
            <w:shd w:val="clear" w:color="auto" w:fill="FFFFFF"/>
            <w:rPrChange w:id="97" w:author="Schrodi Lab" w:date="2020-03-15T00:36:00Z">
              <w:rPr>
                <w:rFonts w:ascii="Times New Roman" w:eastAsiaTheme="minorHAnsi" w:hAnsi="Times New Roman" w:cs="Times New Roman"/>
                <w:color w:val="000000"/>
                <w:kern w:val="0"/>
                <w:shd w:val="clear" w:color="auto" w:fill="FFFFFF"/>
              </w:rPr>
            </w:rPrChange>
          </w:rPr>
          <w:delText>The</w:delText>
        </w:r>
        <w:bookmarkStart w:id="98" w:name="OLE_LINK169"/>
        <w:bookmarkStart w:id="99" w:name="OLE_LINK170"/>
        <w:r w:rsidR="00D46B17" w:rsidRPr="003E0AB7" w:rsidDel="00E916EA">
          <w:rPr>
            <w:rFonts w:ascii="Arial" w:eastAsiaTheme="minorHAnsi" w:hAnsi="Arial" w:cs="Arial"/>
            <w:color w:val="000000"/>
            <w:kern w:val="0"/>
            <w:sz w:val="22"/>
            <w:szCs w:val="22"/>
            <w:shd w:val="clear" w:color="auto" w:fill="FFFFFF"/>
            <w:rPrChange w:id="100" w:author="Schrodi Lab" w:date="2020-03-15T00:36:00Z">
              <w:rPr>
                <w:rFonts w:ascii="Times New Roman" w:eastAsiaTheme="minorHAnsi" w:hAnsi="Times New Roman" w:cs="Times New Roman"/>
                <w:color w:val="000000"/>
                <w:kern w:val="0"/>
                <w:shd w:val="clear" w:color="auto" w:fill="FFFFFF"/>
              </w:rPr>
            </w:rPrChange>
          </w:rPr>
          <w:delText xml:space="preserve"> </w:delText>
        </w:r>
      </w:del>
      <w:ins w:id="101" w:author="czeng" w:date="2020-03-14T20:04:00Z">
        <w:r w:rsidR="00E916EA" w:rsidRPr="003E0AB7">
          <w:rPr>
            <w:rFonts w:ascii="Arial" w:eastAsiaTheme="minorHAnsi" w:hAnsi="Arial" w:cs="Arial"/>
            <w:color w:val="000000"/>
            <w:kern w:val="0"/>
            <w:sz w:val="22"/>
            <w:szCs w:val="22"/>
            <w:shd w:val="clear" w:color="auto" w:fill="FFFFFF"/>
            <w:rPrChange w:id="102" w:author="Schrodi Lab" w:date="2020-03-15T00:36:00Z">
              <w:rPr>
                <w:rFonts w:ascii="Times New Roman" w:eastAsiaTheme="minorHAnsi" w:hAnsi="Times New Roman" w:cs="Times New Roman"/>
                <w:color w:val="000000"/>
                <w:kern w:val="0"/>
                <w:shd w:val="clear" w:color="auto" w:fill="FFFFFF"/>
              </w:rPr>
            </w:rPrChange>
          </w:rPr>
          <w:t xml:space="preserve">the </w:t>
        </w:r>
      </w:ins>
      <w:del w:id="103" w:author="czeng" w:date="2020-03-14T20:09:00Z">
        <w:r w:rsidR="00D46B17" w:rsidRPr="003E0AB7" w:rsidDel="00113FC0">
          <w:rPr>
            <w:rFonts w:ascii="Arial" w:eastAsiaTheme="minorHAnsi" w:hAnsi="Arial" w:cs="Arial"/>
            <w:color w:val="000000"/>
            <w:kern w:val="0"/>
            <w:sz w:val="22"/>
            <w:szCs w:val="22"/>
            <w:shd w:val="clear" w:color="auto" w:fill="FFFFFF"/>
            <w:rPrChange w:id="104" w:author="Schrodi Lab" w:date="2020-03-15T00:36:00Z">
              <w:rPr>
                <w:rFonts w:ascii="Times New Roman" w:eastAsiaTheme="minorHAnsi" w:hAnsi="Times New Roman" w:cs="Times New Roman"/>
                <w:color w:val="000000"/>
                <w:kern w:val="0"/>
                <w:shd w:val="clear" w:color="auto" w:fill="FFFFFF"/>
              </w:rPr>
            </w:rPrChange>
          </w:rPr>
          <w:delText xml:space="preserve">GenomeStudio </w:delText>
        </w:r>
      </w:del>
      <w:r w:rsidR="00D46B17" w:rsidRPr="003E0AB7">
        <w:rPr>
          <w:rFonts w:ascii="Arial" w:eastAsiaTheme="minorHAnsi" w:hAnsi="Arial" w:cs="Arial"/>
          <w:color w:val="000000"/>
          <w:kern w:val="0"/>
          <w:sz w:val="22"/>
          <w:szCs w:val="22"/>
          <w:shd w:val="clear" w:color="auto" w:fill="FFFFFF"/>
          <w:rPrChange w:id="105" w:author="Schrodi Lab" w:date="2020-03-15T00:36:00Z">
            <w:rPr>
              <w:rFonts w:ascii="Times New Roman" w:eastAsiaTheme="minorHAnsi" w:hAnsi="Times New Roman" w:cs="Times New Roman"/>
              <w:color w:val="000000"/>
              <w:kern w:val="0"/>
              <w:shd w:val="clear" w:color="auto" w:fill="FFFFFF"/>
            </w:rPr>
          </w:rPrChange>
        </w:rPr>
        <w:t>Methylation</w:t>
      </w:r>
      <w:bookmarkEnd w:id="98"/>
      <w:bookmarkEnd w:id="99"/>
      <w:del w:id="106" w:author="czeng" w:date="2020-03-14T20:10:00Z">
        <w:r w:rsidR="00D46B17" w:rsidRPr="003E0AB7" w:rsidDel="00113FC0">
          <w:rPr>
            <w:rFonts w:ascii="Arial" w:eastAsiaTheme="minorHAnsi" w:hAnsi="Arial" w:cs="Arial"/>
            <w:color w:val="000000"/>
            <w:kern w:val="0"/>
            <w:sz w:val="22"/>
            <w:szCs w:val="22"/>
            <w:shd w:val="clear" w:color="auto" w:fill="FFFFFF"/>
            <w:rPrChange w:id="107" w:author="Schrodi Lab" w:date="2020-03-15T00:36:00Z">
              <w:rPr>
                <w:rFonts w:ascii="Times New Roman" w:eastAsiaTheme="minorHAnsi" w:hAnsi="Times New Roman" w:cs="Times New Roman"/>
                <w:color w:val="000000"/>
                <w:kern w:val="0"/>
                <w:shd w:val="clear" w:color="auto" w:fill="FFFFFF"/>
              </w:rPr>
            </w:rPrChange>
          </w:rPr>
          <w:delText xml:space="preserve"> (version 1.8, Illumina) </w:delText>
        </w:r>
      </w:del>
      <w:ins w:id="108" w:author="czeng" w:date="2020-03-14T20:10:00Z">
        <w:r w:rsidR="00113FC0" w:rsidRPr="003E0AB7">
          <w:rPr>
            <w:rFonts w:ascii="Arial" w:eastAsiaTheme="minorHAnsi" w:hAnsi="Arial" w:cs="Arial"/>
            <w:color w:val="000000"/>
            <w:kern w:val="0"/>
            <w:sz w:val="22"/>
            <w:szCs w:val="22"/>
            <w:shd w:val="clear" w:color="auto" w:fill="FFFFFF"/>
            <w:rPrChange w:id="109" w:author="Schrodi Lab" w:date="2020-03-15T00:36:00Z">
              <w:rPr>
                <w:rFonts w:ascii="Times New Roman" w:eastAsiaTheme="minorHAnsi" w:hAnsi="Times New Roman" w:cs="Times New Roman"/>
                <w:color w:val="000000"/>
                <w:kern w:val="0"/>
                <w:shd w:val="clear" w:color="auto" w:fill="FFFFFF"/>
              </w:rPr>
            </w:rPrChange>
          </w:rPr>
          <w:t xml:space="preserve"> </w:t>
        </w:r>
      </w:ins>
      <w:del w:id="110" w:author="Schrodi Lab" w:date="2020-03-15T00:48:00Z">
        <w:r w:rsidR="00D46B17" w:rsidRPr="003E0AB7" w:rsidDel="004D0674">
          <w:rPr>
            <w:rFonts w:ascii="Arial" w:eastAsiaTheme="minorHAnsi" w:hAnsi="Arial" w:cs="Arial"/>
            <w:color w:val="000000"/>
            <w:kern w:val="0"/>
            <w:sz w:val="22"/>
            <w:szCs w:val="22"/>
            <w:shd w:val="clear" w:color="auto" w:fill="FFFFFF"/>
            <w:rPrChange w:id="111" w:author="Schrodi Lab" w:date="2020-03-15T00:36:00Z">
              <w:rPr>
                <w:rFonts w:ascii="Times New Roman" w:eastAsiaTheme="minorHAnsi" w:hAnsi="Times New Roman" w:cs="Times New Roman"/>
                <w:color w:val="000000"/>
                <w:kern w:val="0"/>
                <w:shd w:val="clear" w:color="auto" w:fill="FFFFFF"/>
              </w:rPr>
            </w:rPrChange>
          </w:rPr>
          <w:delText>mo</w:delText>
        </w:r>
      </w:del>
      <w:del w:id="112" w:author="Schrodi Lab" w:date="2020-03-15T00:34:00Z">
        <w:r w:rsidR="00D46B17" w:rsidRPr="003E0AB7" w:rsidDel="00A4380E">
          <w:rPr>
            <w:rFonts w:ascii="Arial" w:eastAsiaTheme="minorHAnsi" w:hAnsi="Arial" w:cs="Arial"/>
            <w:color w:val="000000"/>
            <w:kern w:val="0"/>
            <w:sz w:val="22"/>
            <w:szCs w:val="22"/>
            <w:shd w:val="clear" w:color="auto" w:fill="FFFFFF"/>
            <w:rPrChange w:id="113" w:author="Schrodi Lab" w:date="2020-03-15T00:36:00Z">
              <w:rPr>
                <w:rFonts w:ascii="Times New Roman" w:eastAsiaTheme="minorHAnsi" w:hAnsi="Times New Roman" w:cs="Times New Roman"/>
                <w:color w:val="000000"/>
                <w:kern w:val="0"/>
                <w:shd w:val="clear" w:color="auto" w:fill="FFFFFF"/>
              </w:rPr>
            </w:rPrChange>
          </w:rPr>
          <w:delText>d</w:delText>
        </w:r>
      </w:del>
      <w:del w:id="114" w:author="Schrodi Lab" w:date="2020-03-15T00:48:00Z">
        <w:r w:rsidR="00D46B17" w:rsidRPr="003E0AB7" w:rsidDel="004D0674">
          <w:rPr>
            <w:rFonts w:ascii="Arial" w:eastAsiaTheme="minorHAnsi" w:hAnsi="Arial" w:cs="Arial"/>
            <w:color w:val="000000"/>
            <w:kern w:val="0"/>
            <w:sz w:val="22"/>
            <w:szCs w:val="22"/>
            <w:shd w:val="clear" w:color="auto" w:fill="FFFFFF"/>
            <w:rPrChange w:id="115" w:author="Schrodi Lab" w:date="2020-03-15T00:36:00Z">
              <w:rPr>
                <w:rFonts w:ascii="Times New Roman" w:eastAsiaTheme="minorHAnsi" w:hAnsi="Times New Roman" w:cs="Times New Roman"/>
                <w:color w:val="000000"/>
                <w:kern w:val="0"/>
                <w:shd w:val="clear" w:color="auto" w:fill="FFFFFF"/>
              </w:rPr>
            </w:rPrChange>
          </w:rPr>
          <w:delText>ule</w:delText>
        </w:r>
      </w:del>
      <w:ins w:id="116" w:author="Schrodi Lab" w:date="2020-03-15T00:48:00Z">
        <w:r w:rsidR="004D0674" w:rsidRPr="003E0AB7">
          <w:rPr>
            <w:rFonts w:ascii="Arial" w:eastAsiaTheme="minorHAnsi" w:hAnsi="Arial" w:cs="Arial"/>
            <w:color w:val="000000"/>
            <w:kern w:val="0"/>
            <w:sz w:val="22"/>
            <w:szCs w:val="22"/>
            <w:shd w:val="clear" w:color="auto" w:fill="FFFFFF"/>
            <w:rPrChange w:id="117" w:author="Schrodi Lab" w:date="2020-03-15T00:36:00Z">
              <w:rPr>
                <w:rFonts w:ascii="Arial" w:eastAsiaTheme="minorHAnsi" w:hAnsi="Arial" w:cs="Arial"/>
                <w:color w:val="000000"/>
                <w:kern w:val="0"/>
                <w:sz w:val="22"/>
                <w:szCs w:val="22"/>
                <w:shd w:val="clear" w:color="auto" w:fill="FFFFFF"/>
              </w:rPr>
            </w:rPrChange>
          </w:rPr>
          <w:t>module</w:t>
        </w:r>
      </w:ins>
      <w:r w:rsidR="00D46B17" w:rsidRPr="003E0AB7">
        <w:rPr>
          <w:rFonts w:ascii="Arial" w:eastAsiaTheme="minorHAnsi" w:hAnsi="Arial" w:cs="Arial"/>
          <w:color w:val="000000"/>
          <w:kern w:val="0"/>
          <w:sz w:val="22"/>
          <w:szCs w:val="22"/>
          <w:shd w:val="clear" w:color="auto" w:fill="FFFFFF"/>
          <w:rPrChange w:id="118" w:author="Schrodi Lab" w:date="2020-03-15T00:36:00Z">
            <w:rPr>
              <w:rFonts w:ascii="Times New Roman" w:eastAsiaTheme="minorHAnsi" w:hAnsi="Times New Roman" w:cs="Times New Roman"/>
              <w:color w:val="000000"/>
              <w:kern w:val="0"/>
              <w:shd w:val="clear" w:color="auto" w:fill="FFFFFF"/>
            </w:rPr>
          </w:rPrChange>
        </w:rPr>
        <w:t xml:space="preserve"> </w:t>
      </w:r>
      <w:ins w:id="119" w:author="czeng" w:date="2020-03-14T20:09:00Z">
        <w:r w:rsidR="00113FC0" w:rsidRPr="003E0AB7">
          <w:rPr>
            <w:rFonts w:ascii="Arial" w:eastAsiaTheme="minorHAnsi" w:hAnsi="Arial" w:cs="Arial"/>
            <w:color w:val="000000"/>
            <w:kern w:val="0"/>
            <w:sz w:val="22"/>
            <w:szCs w:val="22"/>
            <w:shd w:val="clear" w:color="auto" w:fill="FFFFFF"/>
            <w:rPrChange w:id="120" w:author="Schrodi Lab" w:date="2020-03-15T00:36:00Z">
              <w:rPr>
                <w:rFonts w:ascii="Times New Roman" w:eastAsiaTheme="minorHAnsi" w:hAnsi="Times New Roman" w:cs="Times New Roman"/>
                <w:color w:val="000000"/>
                <w:kern w:val="0"/>
                <w:shd w:val="clear" w:color="auto" w:fill="FFFFFF"/>
              </w:rPr>
            </w:rPrChange>
          </w:rPr>
          <w:t xml:space="preserve">in </w:t>
        </w:r>
        <w:proofErr w:type="spellStart"/>
        <w:r w:rsidR="00113FC0" w:rsidRPr="00440031">
          <w:rPr>
            <w:rFonts w:ascii="Arial" w:eastAsiaTheme="minorHAnsi" w:hAnsi="Arial" w:cs="Arial"/>
            <w:i/>
            <w:iCs/>
            <w:color w:val="000000"/>
            <w:kern w:val="0"/>
            <w:sz w:val="22"/>
            <w:szCs w:val="22"/>
            <w:shd w:val="clear" w:color="auto" w:fill="FFFFFF"/>
            <w:rPrChange w:id="121" w:author="Schrodi Lab" w:date="2020-03-15T00:48:00Z">
              <w:rPr>
                <w:rFonts w:ascii="Times New Roman" w:eastAsiaTheme="minorHAnsi" w:hAnsi="Times New Roman" w:cs="Times New Roman"/>
                <w:color w:val="000000"/>
                <w:kern w:val="0"/>
                <w:shd w:val="clear" w:color="auto" w:fill="FFFFFF"/>
              </w:rPr>
            </w:rPrChange>
          </w:rPr>
          <w:t>GenomeStudio</w:t>
        </w:r>
      </w:ins>
      <w:proofErr w:type="spellEnd"/>
      <w:ins w:id="122" w:author="czeng" w:date="2020-03-14T20:10:00Z">
        <w:r w:rsidR="00113FC0" w:rsidRPr="003E0AB7">
          <w:rPr>
            <w:rFonts w:ascii="Arial" w:eastAsiaTheme="minorHAnsi" w:hAnsi="Arial" w:cs="Arial"/>
            <w:color w:val="000000"/>
            <w:kern w:val="0"/>
            <w:sz w:val="22"/>
            <w:szCs w:val="22"/>
            <w:shd w:val="clear" w:color="auto" w:fill="FFFFFF"/>
            <w:rPrChange w:id="123" w:author="Schrodi Lab" w:date="2020-03-15T00:36:00Z">
              <w:rPr>
                <w:rFonts w:ascii="Times New Roman" w:eastAsiaTheme="minorHAnsi" w:hAnsi="Times New Roman" w:cs="Times New Roman"/>
                <w:color w:val="000000"/>
                <w:kern w:val="0"/>
                <w:shd w:val="clear" w:color="auto" w:fill="FFFFFF"/>
              </w:rPr>
            </w:rPrChange>
          </w:rPr>
          <w:t xml:space="preserve"> </w:t>
        </w:r>
      </w:ins>
      <w:ins w:id="124" w:author="czeng" w:date="2020-03-14T20:17:00Z">
        <w:r w:rsidR="00113FC0" w:rsidRPr="003E0AB7">
          <w:rPr>
            <w:rFonts w:ascii="Arial" w:eastAsiaTheme="minorHAnsi" w:hAnsi="Arial" w:cs="Arial"/>
            <w:color w:val="000000"/>
            <w:kern w:val="0"/>
            <w:sz w:val="22"/>
            <w:szCs w:val="22"/>
            <w:shd w:val="clear" w:color="auto" w:fill="FFFFFF"/>
            <w:rPrChange w:id="125" w:author="Schrodi Lab" w:date="2020-03-15T00:36:00Z">
              <w:rPr>
                <w:rFonts w:ascii="Times New Roman" w:eastAsiaTheme="minorHAnsi" w:hAnsi="Times New Roman" w:cs="Times New Roman"/>
                <w:color w:val="000000"/>
                <w:kern w:val="0"/>
                <w:shd w:val="clear" w:color="auto" w:fill="FFFFFF"/>
              </w:rPr>
            </w:rPrChange>
          </w:rPr>
          <w:t xml:space="preserve">software </w:t>
        </w:r>
      </w:ins>
      <w:ins w:id="126" w:author="czeng" w:date="2020-03-14T20:10:00Z">
        <w:r w:rsidR="00113FC0" w:rsidRPr="003E0AB7">
          <w:rPr>
            <w:rFonts w:ascii="Arial" w:eastAsiaTheme="minorHAnsi" w:hAnsi="Arial" w:cs="Arial"/>
            <w:color w:val="000000"/>
            <w:kern w:val="0"/>
            <w:sz w:val="22"/>
            <w:szCs w:val="22"/>
            <w:shd w:val="clear" w:color="auto" w:fill="FFFFFF"/>
            <w:rPrChange w:id="127" w:author="Schrodi Lab" w:date="2020-03-15T00:36:00Z">
              <w:rPr>
                <w:rFonts w:ascii="Times New Roman" w:eastAsiaTheme="minorHAnsi" w:hAnsi="Times New Roman" w:cs="Times New Roman"/>
                <w:color w:val="000000"/>
                <w:kern w:val="0"/>
                <w:shd w:val="clear" w:color="auto" w:fill="FFFFFF"/>
              </w:rPr>
            </w:rPrChange>
          </w:rPr>
          <w:t xml:space="preserve">(version 1.8, Illumina) </w:t>
        </w:r>
      </w:ins>
      <w:ins w:id="128" w:author="czeng" w:date="2020-03-14T20:07:00Z">
        <w:r w:rsidR="00E916EA" w:rsidRPr="003E0AB7">
          <w:rPr>
            <w:rFonts w:ascii="Arial" w:eastAsiaTheme="minorHAnsi" w:hAnsi="Arial" w:cs="Arial"/>
            <w:color w:val="000000"/>
            <w:kern w:val="0"/>
            <w:sz w:val="22"/>
            <w:szCs w:val="22"/>
            <w:shd w:val="clear" w:color="auto" w:fill="FFFFFF"/>
            <w:rPrChange w:id="129" w:author="Schrodi Lab" w:date="2020-03-15T00:36:00Z">
              <w:rPr>
                <w:rFonts w:ascii="Times New Roman" w:eastAsiaTheme="minorHAnsi" w:hAnsi="Times New Roman" w:cs="Times New Roman"/>
                <w:color w:val="000000"/>
                <w:kern w:val="0"/>
                <w:shd w:val="clear" w:color="auto" w:fill="FFFFFF"/>
              </w:rPr>
            </w:rPrChange>
          </w:rPr>
          <w:t xml:space="preserve">for data processing including </w:t>
        </w:r>
      </w:ins>
      <w:del w:id="130" w:author="czeng" w:date="2020-03-14T20:07:00Z">
        <w:r w:rsidR="00D46B17" w:rsidRPr="003E0AB7" w:rsidDel="00E916EA">
          <w:rPr>
            <w:rFonts w:ascii="Arial" w:eastAsiaTheme="minorHAnsi" w:hAnsi="Arial" w:cs="Arial"/>
            <w:color w:val="000000"/>
            <w:kern w:val="0"/>
            <w:sz w:val="22"/>
            <w:szCs w:val="22"/>
            <w:shd w:val="clear" w:color="auto" w:fill="FFFFFF"/>
            <w:rPrChange w:id="131" w:author="Schrodi Lab" w:date="2020-03-15T00:36:00Z">
              <w:rPr>
                <w:rFonts w:ascii="Times New Roman" w:eastAsiaTheme="minorHAnsi" w:hAnsi="Times New Roman" w:cs="Times New Roman"/>
                <w:color w:val="000000"/>
                <w:kern w:val="0"/>
                <w:shd w:val="clear" w:color="auto" w:fill="FFFFFF"/>
              </w:rPr>
            </w:rPrChange>
          </w:rPr>
          <w:delText xml:space="preserve">which calculated methylation levels. The GenomeStudio is the </w:delText>
        </w:r>
        <w:r w:rsidR="00D46B17" w:rsidRPr="003E0AB7" w:rsidDel="00E916EA">
          <w:rPr>
            <w:rFonts w:ascii="Arial" w:eastAsiaTheme="minorHAnsi" w:hAnsi="Arial" w:cs="Arial"/>
            <w:color w:val="000000"/>
            <w:kern w:val="0"/>
            <w:sz w:val="22"/>
            <w:szCs w:val="22"/>
            <w:shd w:val="clear" w:color="auto" w:fill="FFFFFF"/>
            <w:rPrChange w:id="132" w:author="Schrodi Lab" w:date="2020-03-15T00:36:00Z">
              <w:rPr>
                <w:rFonts w:ascii="Times New Roman" w:eastAsiaTheme="minorHAnsi" w:hAnsi="Times New Roman" w:cs="Times New Roman" w:hint="eastAsia"/>
                <w:color w:val="000000"/>
                <w:kern w:val="0"/>
                <w:shd w:val="clear" w:color="auto" w:fill="FFFFFF"/>
              </w:rPr>
            </w:rPrChange>
          </w:rPr>
          <w:delText>official</w:delText>
        </w:r>
        <w:r w:rsidR="00D46B17" w:rsidRPr="003E0AB7" w:rsidDel="00E916EA">
          <w:rPr>
            <w:rFonts w:ascii="Arial" w:eastAsiaTheme="minorHAnsi" w:hAnsi="Arial" w:cs="Arial"/>
            <w:color w:val="000000"/>
            <w:kern w:val="0"/>
            <w:sz w:val="22"/>
            <w:szCs w:val="22"/>
            <w:shd w:val="clear" w:color="auto" w:fill="FFFFFF"/>
            <w:rPrChange w:id="133" w:author="Schrodi Lab" w:date="2020-03-15T00:36:00Z">
              <w:rPr>
                <w:rFonts w:ascii="Times New Roman" w:eastAsiaTheme="minorHAnsi" w:hAnsi="Times New Roman" w:cs="Times New Roman"/>
                <w:color w:val="000000"/>
                <w:kern w:val="0"/>
                <w:shd w:val="clear" w:color="auto" w:fill="FFFFFF"/>
              </w:rPr>
            </w:rPrChange>
          </w:rPr>
          <w:delText xml:space="preserve"> </w:delText>
        </w:r>
        <w:r w:rsidR="00D46B17" w:rsidRPr="003E0AB7" w:rsidDel="00E916EA">
          <w:rPr>
            <w:rFonts w:ascii="Arial" w:eastAsiaTheme="minorHAnsi" w:hAnsi="Arial" w:cs="Arial"/>
            <w:color w:val="000000"/>
            <w:kern w:val="0"/>
            <w:sz w:val="22"/>
            <w:szCs w:val="22"/>
            <w:shd w:val="clear" w:color="auto" w:fill="FFFFFF"/>
            <w:rPrChange w:id="134" w:author="Schrodi Lab" w:date="2020-03-15T00:36:00Z">
              <w:rPr>
                <w:rFonts w:ascii="Times New Roman" w:eastAsiaTheme="minorHAnsi" w:hAnsi="Times New Roman" w:cs="Times New Roman" w:hint="eastAsia"/>
                <w:color w:val="000000"/>
                <w:kern w:val="0"/>
                <w:shd w:val="clear" w:color="auto" w:fill="FFFFFF"/>
              </w:rPr>
            </w:rPrChange>
          </w:rPr>
          <w:delText>so</w:delText>
        </w:r>
        <w:r w:rsidR="00D46B17" w:rsidRPr="003E0AB7" w:rsidDel="00E916EA">
          <w:rPr>
            <w:rFonts w:ascii="Arial" w:eastAsiaTheme="minorHAnsi" w:hAnsi="Arial" w:cs="Arial"/>
            <w:color w:val="000000"/>
            <w:kern w:val="0"/>
            <w:sz w:val="22"/>
            <w:szCs w:val="22"/>
            <w:shd w:val="clear" w:color="auto" w:fill="FFFFFF"/>
            <w:rPrChange w:id="135" w:author="Schrodi Lab" w:date="2020-03-15T00:36:00Z">
              <w:rPr>
                <w:rFonts w:ascii="Times New Roman" w:eastAsiaTheme="minorHAnsi" w:hAnsi="Times New Roman" w:cs="Times New Roman"/>
                <w:color w:val="000000"/>
                <w:kern w:val="0"/>
                <w:shd w:val="clear" w:color="auto" w:fill="FFFFFF"/>
              </w:rPr>
            </w:rPrChange>
          </w:rPr>
          <w:delText>ftware for array data processing of Illumina, which integrates data normalization, background adjustment. And mehthylation calculation.</w:delText>
        </w:r>
        <w:r w:rsidR="00D46B17" w:rsidRPr="003E0AB7" w:rsidDel="00E916EA">
          <w:rPr>
            <w:rFonts w:ascii="Arial" w:eastAsiaTheme="minorHAnsi" w:hAnsi="Arial" w:cs="Arial"/>
            <w:color w:val="000000"/>
            <w:kern w:val="0"/>
            <w:sz w:val="22"/>
            <w:szCs w:val="22"/>
            <w:shd w:val="clear" w:color="auto" w:fill="FFFFFF"/>
            <w:rPrChange w:id="136" w:author="Schrodi Lab" w:date="2020-03-15T00:36:00Z">
              <w:rPr>
                <w:rFonts w:ascii="Times New Roman" w:eastAsiaTheme="minorHAnsi" w:hAnsi="Times New Roman" w:cs="Times New Roman" w:hint="eastAsia"/>
                <w:color w:val="000000"/>
                <w:kern w:val="0"/>
                <w:shd w:val="clear" w:color="auto" w:fill="FFFFFF"/>
              </w:rPr>
            </w:rPrChange>
          </w:rPr>
          <w:delText xml:space="preserve"> </w:delText>
        </w:r>
        <w:r w:rsidR="00D46B17" w:rsidRPr="003E0AB7" w:rsidDel="00E916EA">
          <w:rPr>
            <w:rFonts w:ascii="Arial" w:eastAsiaTheme="minorHAnsi" w:hAnsi="Arial" w:cs="Arial"/>
            <w:color w:val="000000"/>
            <w:kern w:val="0"/>
            <w:sz w:val="22"/>
            <w:szCs w:val="22"/>
            <w:shd w:val="clear" w:color="auto" w:fill="FFFFFF"/>
            <w:rPrChange w:id="137" w:author="Schrodi Lab" w:date="2020-03-15T00:36:00Z">
              <w:rPr>
                <w:rFonts w:ascii="Times New Roman" w:eastAsiaTheme="minorHAnsi" w:hAnsi="Times New Roman" w:cs="Times New Roman"/>
                <w:color w:val="000000"/>
                <w:kern w:val="0"/>
                <w:shd w:val="clear" w:color="auto" w:fill="FFFFFF"/>
              </w:rPr>
            </w:rPrChange>
          </w:rPr>
          <w:delText>N</w:delText>
        </w:r>
      </w:del>
      <w:ins w:id="138" w:author="czeng" w:date="2020-03-14T20:10:00Z">
        <w:r w:rsidR="00113FC0" w:rsidRPr="003E0AB7">
          <w:rPr>
            <w:rFonts w:ascii="Arial" w:eastAsiaTheme="minorHAnsi" w:hAnsi="Arial" w:cs="Arial"/>
            <w:color w:val="000000"/>
            <w:kern w:val="0"/>
            <w:sz w:val="22"/>
            <w:szCs w:val="22"/>
            <w:shd w:val="clear" w:color="auto" w:fill="FFFFFF"/>
            <w:rPrChange w:id="139" w:author="Schrodi Lab" w:date="2020-03-15T00:36:00Z">
              <w:rPr>
                <w:rFonts w:ascii="Times New Roman" w:eastAsiaTheme="minorHAnsi" w:hAnsi="Times New Roman" w:cs="Times New Roman"/>
                <w:color w:val="000000"/>
                <w:kern w:val="0"/>
                <w:shd w:val="clear" w:color="auto" w:fill="FFFFFF"/>
              </w:rPr>
            </w:rPrChange>
          </w:rPr>
          <w:t>n</w:t>
        </w:r>
      </w:ins>
      <w:r w:rsidR="00D46B17" w:rsidRPr="003E0AB7">
        <w:rPr>
          <w:rFonts w:ascii="Arial" w:eastAsiaTheme="minorHAnsi" w:hAnsi="Arial" w:cs="Arial"/>
          <w:color w:val="000000"/>
          <w:kern w:val="0"/>
          <w:sz w:val="22"/>
          <w:szCs w:val="22"/>
          <w:shd w:val="clear" w:color="auto" w:fill="FFFFFF"/>
          <w:rPrChange w:id="140" w:author="Schrodi Lab" w:date="2020-03-15T00:36:00Z">
            <w:rPr>
              <w:rFonts w:ascii="Times New Roman" w:eastAsiaTheme="minorHAnsi" w:hAnsi="Times New Roman" w:cs="Times New Roman"/>
              <w:color w:val="000000"/>
              <w:kern w:val="0"/>
              <w:shd w:val="clear" w:color="auto" w:fill="FFFFFF"/>
            </w:rPr>
          </w:rPrChange>
        </w:rPr>
        <w:t>ormalization</w:t>
      </w:r>
      <w:ins w:id="141" w:author="czeng" w:date="2020-03-14T20:07:00Z">
        <w:r w:rsidR="00E916EA" w:rsidRPr="003E0AB7">
          <w:rPr>
            <w:rFonts w:ascii="Arial" w:eastAsiaTheme="minorHAnsi" w:hAnsi="Arial" w:cs="Arial"/>
            <w:color w:val="000000"/>
            <w:kern w:val="0"/>
            <w:sz w:val="22"/>
            <w:szCs w:val="22"/>
            <w:shd w:val="clear" w:color="auto" w:fill="FFFFFF"/>
            <w:rPrChange w:id="142" w:author="Schrodi Lab" w:date="2020-03-15T00:36:00Z">
              <w:rPr>
                <w:rFonts w:ascii="Times New Roman" w:eastAsiaTheme="minorHAnsi" w:hAnsi="Times New Roman" w:cs="Times New Roman"/>
                <w:color w:val="000000"/>
                <w:kern w:val="0"/>
                <w:shd w:val="clear" w:color="auto" w:fill="FFFFFF"/>
              </w:rPr>
            </w:rPrChange>
          </w:rPr>
          <w:t>,</w:t>
        </w:r>
      </w:ins>
      <w:r w:rsidR="00D46B17" w:rsidRPr="003E0AB7">
        <w:rPr>
          <w:rFonts w:ascii="Arial" w:eastAsiaTheme="minorHAnsi" w:hAnsi="Arial" w:cs="Arial"/>
          <w:color w:val="000000"/>
          <w:kern w:val="0"/>
          <w:sz w:val="22"/>
          <w:szCs w:val="22"/>
          <w:shd w:val="clear" w:color="auto" w:fill="FFFFFF"/>
          <w:rPrChange w:id="143" w:author="Schrodi Lab" w:date="2020-03-15T00:36:00Z">
            <w:rPr>
              <w:rFonts w:ascii="Times New Roman" w:eastAsiaTheme="minorHAnsi" w:hAnsi="Times New Roman" w:cs="Times New Roman"/>
              <w:color w:val="000000"/>
              <w:kern w:val="0"/>
              <w:shd w:val="clear" w:color="auto" w:fill="FFFFFF"/>
            </w:rPr>
          </w:rPrChange>
        </w:rPr>
        <w:t xml:space="preserve"> </w:t>
      </w:r>
      <w:del w:id="144" w:author="czeng" w:date="2020-03-14T20:08:00Z">
        <w:r w:rsidR="00D46B17" w:rsidRPr="003E0AB7" w:rsidDel="00E916EA">
          <w:rPr>
            <w:rFonts w:ascii="Arial" w:eastAsiaTheme="minorHAnsi" w:hAnsi="Arial" w:cs="Arial"/>
            <w:color w:val="000000"/>
            <w:kern w:val="0"/>
            <w:sz w:val="22"/>
            <w:szCs w:val="22"/>
            <w:shd w:val="clear" w:color="auto" w:fill="FFFFFF"/>
            <w:rPrChange w:id="145" w:author="Schrodi Lab" w:date="2020-03-15T00:36:00Z">
              <w:rPr>
                <w:rFonts w:ascii="Times New Roman" w:eastAsiaTheme="minorHAnsi" w:hAnsi="Times New Roman" w:cs="Times New Roman"/>
                <w:color w:val="000000"/>
                <w:kern w:val="0"/>
                <w:shd w:val="clear" w:color="auto" w:fill="FFFFFF"/>
              </w:rPr>
            </w:rPrChange>
          </w:rPr>
          <w:delText xml:space="preserve">was performed by comparing with control probes when set </w:delText>
        </w:r>
        <w:r w:rsidR="00D46B17" w:rsidRPr="003E0AB7" w:rsidDel="00E916EA">
          <w:rPr>
            <w:rFonts w:ascii="Arial" w:eastAsiaTheme="minorHAnsi" w:hAnsi="Arial" w:cs="Arial"/>
            <w:color w:val="000000"/>
            <w:kern w:val="0"/>
            <w:sz w:val="22"/>
            <w:szCs w:val="22"/>
            <w:shd w:val="clear" w:color="auto" w:fill="FFFFFF"/>
            <w:rPrChange w:id="146" w:author="Schrodi Lab" w:date="2020-03-15T00:36:00Z">
              <w:rPr>
                <w:rFonts w:ascii="Times New Roman" w:eastAsiaTheme="minorHAnsi" w:hAnsi="Times New Roman" w:cs="Times New Roman" w:hint="eastAsia"/>
                <w:color w:val="000000"/>
                <w:kern w:val="0"/>
                <w:shd w:val="clear" w:color="auto" w:fill="FFFFFF"/>
              </w:rPr>
            </w:rPrChange>
          </w:rPr>
          <w:delText>the</w:delText>
        </w:r>
        <w:r w:rsidR="00D46B17" w:rsidRPr="003E0AB7" w:rsidDel="00E916EA">
          <w:rPr>
            <w:rFonts w:ascii="Arial" w:eastAsiaTheme="minorHAnsi" w:hAnsi="Arial" w:cs="Arial"/>
            <w:color w:val="000000"/>
            <w:kern w:val="0"/>
            <w:sz w:val="22"/>
            <w:szCs w:val="22"/>
            <w:shd w:val="clear" w:color="auto" w:fill="FFFFFF"/>
            <w:rPrChange w:id="147" w:author="Schrodi Lab" w:date="2020-03-15T00:36:00Z">
              <w:rPr>
                <w:rFonts w:ascii="Times New Roman" w:eastAsiaTheme="minorHAnsi" w:hAnsi="Times New Roman" w:cs="Times New Roman"/>
                <w:color w:val="000000"/>
                <w:kern w:val="0"/>
                <w:shd w:val="clear" w:color="auto" w:fill="FFFFFF"/>
              </w:rPr>
            </w:rPrChange>
          </w:rPr>
          <w:delText xml:space="preserve"> option as controls, and </w:delText>
        </w:r>
      </w:del>
      <w:r w:rsidR="00D46B17" w:rsidRPr="003E0AB7">
        <w:rPr>
          <w:rFonts w:ascii="Arial" w:eastAsiaTheme="minorHAnsi" w:hAnsi="Arial" w:cs="Arial"/>
          <w:color w:val="000000"/>
          <w:kern w:val="0"/>
          <w:sz w:val="22"/>
          <w:szCs w:val="22"/>
          <w:shd w:val="clear" w:color="auto" w:fill="FFFFFF"/>
          <w:rPrChange w:id="148" w:author="Schrodi Lab" w:date="2020-03-15T00:36:00Z">
            <w:rPr>
              <w:rFonts w:ascii="Times New Roman" w:eastAsiaTheme="minorHAnsi" w:hAnsi="Times New Roman" w:cs="Times New Roman"/>
              <w:color w:val="000000"/>
              <w:kern w:val="0"/>
              <w:shd w:val="clear" w:color="auto" w:fill="FFFFFF"/>
            </w:rPr>
          </w:rPrChange>
        </w:rPr>
        <w:t>background adjustment</w:t>
      </w:r>
      <w:ins w:id="149" w:author="czeng" w:date="2020-03-14T20:08:00Z">
        <w:r w:rsidR="00E916EA" w:rsidRPr="003E0AB7">
          <w:rPr>
            <w:rFonts w:ascii="Arial" w:eastAsiaTheme="minorHAnsi" w:hAnsi="Arial" w:cs="Arial"/>
            <w:color w:val="000000"/>
            <w:kern w:val="0"/>
            <w:sz w:val="22"/>
            <w:szCs w:val="22"/>
            <w:shd w:val="clear" w:color="auto" w:fill="FFFFFF"/>
            <w:rPrChange w:id="150" w:author="Schrodi Lab" w:date="2020-03-15T00:36:00Z">
              <w:rPr>
                <w:rFonts w:ascii="Times New Roman" w:eastAsiaTheme="minorHAnsi" w:hAnsi="Times New Roman" w:cs="Times New Roman"/>
                <w:color w:val="000000"/>
                <w:kern w:val="0"/>
                <w:shd w:val="clear" w:color="auto" w:fill="FFFFFF"/>
              </w:rPr>
            </w:rPrChange>
          </w:rPr>
          <w:t>, and methylation calculation</w:t>
        </w:r>
      </w:ins>
      <w:del w:id="151" w:author="czeng" w:date="2020-03-14T20:08:00Z">
        <w:r w:rsidR="00D46B17" w:rsidRPr="003E0AB7" w:rsidDel="00E916EA">
          <w:rPr>
            <w:rFonts w:ascii="Arial" w:eastAsiaTheme="minorHAnsi" w:hAnsi="Arial" w:cs="Arial"/>
            <w:color w:val="000000"/>
            <w:kern w:val="0"/>
            <w:sz w:val="22"/>
            <w:szCs w:val="22"/>
            <w:shd w:val="clear" w:color="auto" w:fill="FFFFFF"/>
            <w:rPrChange w:id="152" w:author="Schrodi Lab" w:date="2020-03-15T00:36:00Z">
              <w:rPr>
                <w:rFonts w:ascii="Times New Roman" w:eastAsiaTheme="minorHAnsi" w:hAnsi="Times New Roman" w:cs="Times New Roman"/>
                <w:color w:val="000000"/>
                <w:kern w:val="0"/>
                <w:shd w:val="clear" w:color="auto" w:fill="FFFFFF"/>
              </w:rPr>
            </w:rPrChange>
          </w:rPr>
          <w:delText xml:space="preserve"> was performed automatically by the software selecting Subtract Background</w:delText>
        </w:r>
      </w:del>
      <w:r w:rsidR="00D46B17" w:rsidRPr="003E0AB7">
        <w:rPr>
          <w:rFonts w:ascii="Arial" w:eastAsiaTheme="minorHAnsi" w:hAnsi="Arial" w:cs="Arial"/>
          <w:color w:val="000000"/>
          <w:kern w:val="0"/>
          <w:sz w:val="22"/>
          <w:szCs w:val="22"/>
          <w:shd w:val="clear" w:color="auto" w:fill="FFFFFF"/>
          <w:rPrChange w:id="153" w:author="Schrodi Lab" w:date="2020-03-15T00:36:00Z">
            <w:rPr>
              <w:rFonts w:ascii="Times New Roman" w:eastAsiaTheme="minorHAnsi" w:hAnsi="Times New Roman" w:cs="Times New Roman"/>
              <w:color w:val="000000"/>
              <w:kern w:val="0"/>
              <w:shd w:val="clear" w:color="auto" w:fill="FFFFFF"/>
            </w:rPr>
          </w:rPrChange>
        </w:rPr>
        <w:t>.</w:t>
      </w:r>
      <w:bookmarkEnd w:id="86"/>
      <w:bookmarkEnd w:id="87"/>
      <w:ins w:id="154" w:author="czeng" w:date="2020-03-14T20:10:00Z">
        <w:r w:rsidR="00113FC0" w:rsidRPr="003E0AB7" w:rsidDel="00113FC0">
          <w:rPr>
            <w:rFonts w:ascii="Arial" w:eastAsiaTheme="minorHAnsi" w:hAnsi="Arial" w:cs="Arial"/>
            <w:color w:val="000000"/>
            <w:kern w:val="0"/>
            <w:sz w:val="22"/>
            <w:szCs w:val="22"/>
            <w:shd w:val="clear" w:color="auto" w:fill="FFFFFF"/>
            <w:rPrChange w:id="155" w:author="Schrodi Lab" w:date="2020-03-15T00:36:00Z">
              <w:rPr>
                <w:rFonts w:ascii="Times New Roman" w:eastAsiaTheme="minorHAnsi" w:hAnsi="Times New Roman" w:cs="Times New Roman"/>
                <w:color w:val="000000"/>
                <w:kern w:val="0"/>
                <w:shd w:val="clear" w:color="auto" w:fill="FFFFFF"/>
              </w:rPr>
            </w:rPrChange>
          </w:rPr>
          <w:t xml:space="preserve"> </w:t>
        </w:r>
      </w:ins>
      <w:ins w:id="156" w:author="czeng" w:date="2020-03-14T20:16:00Z">
        <w:r w:rsidR="00113FC0" w:rsidRPr="003E0AB7">
          <w:rPr>
            <w:rFonts w:ascii="Arial" w:eastAsiaTheme="minorHAnsi" w:hAnsi="Arial" w:cs="Arial"/>
            <w:color w:val="000000"/>
            <w:kern w:val="0"/>
            <w:sz w:val="22"/>
            <w:szCs w:val="22"/>
            <w:shd w:val="clear" w:color="auto" w:fill="FFFFFF"/>
            <w:rPrChange w:id="157" w:author="Schrodi Lab" w:date="2020-03-15T00:36:00Z">
              <w:rPr>
                <w:rFonts w:ascii="Times New Roman" w:eastAsiaTheme="minorHAnsi" w:hAnsi="Times New Roman" w:cs="Times New Roman"/>
                <w:color w:val="000000"/>
                <w:kern w:val="0"/>
                <w:shd w:val="clear" w:color="auto" w:fill="FFFFFF"/>
              </w:rPr>
            </w:rPrChange>
          </w:rPr>
          <w:t xml:space="preserve">To ensure above </w:t>
        </w:r>
      </w:ins>
      <w:ins w:id="158" w:author="czeng" w:date="2020-03-14T20:17:00Z">
        <w:r w:rsidR="00113FC0" w:rsidRPr="003E0AB7">
          <w:rPr>
            <w:rFonts w:ascii="Arial" w:eastAsiaTheme="minorHAnsi" w:hAnsi="Arial" w:cs="Arial"/>
            <w:color w:val="000000"/>
            <w:kern w:val="0"/>
            <w:sz w:val="22"/>
            <w:szCs w:val="22"/>
            <w:shd w:val="clear" w:color="auto" w:fill="FFFFFF"/>
            <w:rPrChange w:id="159" w:author="Schrodi Lab" w:date="2020-03-15T00:36:00Z">
              <w:rPr>
                <w:rFonts w:ascii="Times New Roman" w:eastAsiaTheme="minorHAnsi" w:hAnsi="Times New Roman" w:cs="Times New Roman"/>
                <w:color w:val="000000"/>
                <w:kern w:val="0"/>
                <w:shd w:val="clear" w:color="auto" w:fill="FFFFFF"/>
              </w:rPr>
            </w:rPrChange>
          </w:rPr>
          <w:t>QC</w:t>
        </w:r>
      </w:ins>
      <w:ins w:id="160" w:author="czeng" w:date="2020-03-14T20:18:00Z">
        <w:r w:rsidR="00113FC0" w:rsidRPr="003E0AB7">
          <w:rPr>
            <w:rFonts w:ascii="Arial" w:eastAsiaTheme="minorHAnsi" w:hAnsi="Arial" w:cs="Arial"/>
            <w:color w:val="000000"/>
            <w:kern w:val="0"/>
            <w:sz w:val="22"/>
            <w:szCs w:val="22"/>
            <w:shd w:val="clear" w:color="auto" w:fill="FFFFFF"/>
            <w:rPrChange w:id="161" w:author="Schrodi Lab" w:date="2020-03-15T00:36:00Z">
              <w:rPr>
                <w:rFonts w:ascii="Times New Roman" w:eastAsiaTheme="minorHAnsi" w:hAnsi="Times New Roman" w:cs="Times New Roman"/>
                <w:color w:val="000000"/>
                <w:kern w:val="0"/>
                <w:shd w:val="clear" w:color="auto" w:fill="FFFFFF"/>
              </w:rPr>
            </w:rPrChange>
          </w:rPr>
          <w:t xml:space="preserve"> process, we also conducted a similar procedure in </w:t>
        </w:r>
      </w:ins>
      <w:proofErr w:type="spellStart"/>
      <w:ins w:id="162" w:author="Schrodi Lab" w:date="2020-03-14T22:40:00Z">
        <w:r w:rsidR="00E742E1" w:rsidRPr="004D0674">
          <w:rPr>
            <w:rFonts w:ascii="Arial" w:eastAsiaTheme="minorHAnsi" w:hAnsi="Arial" w:cs="Arial"/>
            <w:i/>
            <w:iCs/>
            <w:color w:val="000000"/>
            <w:kern w:val="0"/>
            <w:sz w:val="22"/>
            <w:szCs w:val="22"/>
            <w:shd w:val="clear" w:color="auto" w:fill="FFFFFF"/>
            <w:rPrChange w:id="163" w:author="Schrodi Lab" w:date="2020-03-15T00:48:00Z">
              <w:rPr>
                <w:rFonts w:ascii="Times New Roman" w:eastAsiaTheme="minorHAnsi" w:hAnsi="Times New Roman" w:cs="Times New Roman"/>
                <w:color w:val="000000"/>
                <w:kern w:val="0"/>
                <w:shd w:val="clear" w:color="auto" w:fill="FFFFFF"/>
              </w:rPr>
            </w:rPrChange>
          </w:rPr>
          <w:t>ChAMP</w:t>
        </w:r>
        <w:proofErr w:type="spellEnd"/>
        <w:r w:rsidR="00E742E1" w:rsidRPr="003E0AB7">
          <w:rPr>
            <w:rFonts w:ascii="Arial" w:eastAsiaTheme="minorHAnsi" w:hAnsi="Arial" w:cs="Arial"/>
            <w:color w:val="000000"/>
            <w:kern w:val="0"/>
            <w:sz w:val="22"/>
            <w:szCs w:val="22"/>
            <w:shd w:val="clear" w:color="auto" w:fill="FFFFFF"/>
            <w:rPrChange w:id="164" w:author="Schrodi Lab" w:date="2020-03-15T00:36:00Z">
              <w:rPr>
                <w:rFonts w:ascii="Times New Roman" w:eastAsiaTheme="minorHAnsi" w:hAnsi="Times New Roman" w:cs="Times New Roman"/>
                <w:color w:val="000000"/>
                <w:kern w:val="0"/>
                <w:shd w:val="clear" w:color="auto" w:fill="FFFFFF"/>
              </w:rPr>
            </w:rPrChange>
          </w:rPr>
          <w:t xml:space="preserve"> </w:t>
        </w:r>
      </w:ins>
      <w:ins w:id="165" w:author="czeng" w:date="2020-03-14T20:19:00Z">
        <w:del w:id="166" w:author="Schrodi Lab" w:date="2020-03-14T22:40:00Z">
          <w:r w:rsidR="003270B9" w:rsidRPr="003E0AB7" w:rsidDel="00E742E1">
            <w:rPr>
              <w:rFonts w:ascii="Arial" w:eastAsiaTheme="minorHAnsi" w:hAnsi="Arial" w:cs="Arial"/>
              <w:color w:val="000000"/>
              <w:kern w:val="0"/>
              <w:sz w:val="22"/>
              <w:szCs w:val="22"/>
              <w:highlight w:val="cyan"/>
              <w:shd w:val="clear" w:color="auto" w:fill="FFFFFF"/>
              <w:rPrChange w:id="167" w:author="Schrodi Lab" w:date="2020-03-15T00:36:00Z">
                <w:rPr>
                  <w:rFonts w:ascii="Times New Roman" w:eastAsiaTheme="minorHAnsi" w:hAnsi="Times New Roman" w:cs="Times New Roman"/>
                  <w:color w:val="000000"/>
                  <w:kern w:val="0"/>
                  <w:shd w:val="clear" w:color="auto" w:fill="FFFFFF"/>
                </w:rPr>
              </w:rPrChange>
            </w:rPr>
            <w:delText>xx</w:delText>
          </w:r>
        </w:del>
      </w:ins>
      <w:ins w:id="168" w:author="czeng" w:date="2020-03-14T20:17:00Z">
        <w:del w:id="169" w:author="Schrodi Lab" w:date="2020-03-14T22:40:00Z">
          <w:r w:rsidR="00113FC0" w:rsidRPr="003E0AB7" w:rsidDel="00E742E1">
            <w:rPr>
              <w:rFonts w:ascii="Arial" w:eastAsiaTheme="minorHAnsi" w:hAnsi="Arial" w:cs="Arial"/>
              <w:color w:val="000000"/>
              <w:kern w:val="0"/>
              <w:sz w:val="22"/>
              <w:szCs w:val="22"/>
              <w:shd w:val="clear" w:color="auto" w:fill="FFFFFF"/>
              <w:rPrChange w:id="170" w:author="Schrodi Lab" w:date="2020-03-15T00:36:00Z">
                <w:rPr>
                  <w:rFonts w:ascii="Times New Roman" w:eastAsiaTheme="minorHAnsi" w:hAnsi="Times New Roman" w:cs="Times New Roman"/>
                  <w:color w:val="000000"/>
                  <w:kern w:val="0"/>
                  <w:shd w:val="clear" w:color="auto" w:fill="FFFFFF"/>
                </w:rPr>
              </w:rPrChange>
            </w:rPr>
            <w:delText xml:space="preserve"> </w:delText>
          </w:r>
        </w:del>
      </w:ins>
      <w:ins w:id="171" w:author="czeng" w:date="2020-03-14T20:19:00Z">
        <w:r w:rsidR="003270B9" w:rsidRPr="003E0AB7">
          <w:rPr>
            <w:rFonts w:ascii="Arial" w:eastAsiaTheme="minorHAnsi" w:hAnsi="Arial" w:cs="Arial"/>
            <w:color w:val="000000"/>
            <w:kern w:val="0"/>
            <w:sz w:val="22"/>
            <w:szCs w:val="22"/>
            <w:shd w:val="clear" w:color="auto" w:fill="FFFFFF"/>
            <w:rPrChange w:id="172" w:author="Schrodi Lab" w:date="2020-03-15T00:36:00Z">
              <w:rPr>
                <w:rFonts w:ascii="Times New Roman" w:eastAsiaTheme="minorHAnsi" w:hAnsi="Times New Roman" w:cs="Times New Roman"/>
                <w:color w:val="000000"/>
                <w:kern w:val="0"/>
                <w:shd w:val="clear" w:color="auto" w:fill="FFFFFF"/>
              </w:rPr>
            </w:rPrChange>
          </w:rPr>
          <w:t xml:space="preserve">package and the </w:t>
        </w:r>
      </w:ins>
      <w:ins w:id="173" w:author="czeng" w:date="2020-03-14T20:20:00Z">
        <w:r w:rsidR="003270B9" w:rsidRPr="003E0AB7">
          <w:rPr>
            <w:rFonts w:ascii="Arial" w:eastAsiaTheme="minorHAnsi" w:hAnsi="Arial" w:cs="Arial"/>
            <w:color w:val="000000"/>
            <w:kern w:val="0"/>
            <w:sz w:val="22"/>
            <w:szCs w:val="22"/>
            <w:shd w:val="clear" w:color="auto" w:fill="FFFFFF"/>
            <w:rPrChange w:id="174" w:author="Schrodi Lab" w:date="2020-03-15T00:36:00Z">
              <w:rPr>
                <w:rFonts w:ascii="Times New Roman" w:eastAsiaTheme="minorHAnsi" w:hAnsi="Times New Roman" w:cs="Times New Roman"/>
                <w:color w:val="000000"/>
                <w:kern w:val="0"/>
                <w:shd w:val="clear" w:color="auto" w:fill="FFFFFF"/>
              </w:rPr>
            </w:rPrChange>
          </w:rPr>
          <w:t xml:space="preserve">evaluation </w:t>
        </w:r>
      </w:ins>
      <w:ins w:id="175" w:author="czeng" w:date="2020-03-14T20:19:00Z">
        <w:r w:rsidR="003270B9" w:rsidRPr="003E0AB7">
          <w:rPr>
            <w:rFonts w:ascii="Arial" w:eastAsiaTheme="minorHAnsi" w:hAnsi="Arial" w:cs="Arial"/>
            <w:color w:val="000000"/>
            <w:kern w:val="0"/>
            <w:sz w:val="22"/>
            <w:szCs w:val="22"/>
            <w:shd w:val="clear" w:color="auto" w:fill="FFFFFF"/>
            <w:rPrChange w:id="176" w:author="Schrodi Lab" w:date="2020-03-15T00:36:00Z">
              <w:rPr>
                <w:rFonts w:ascii="Times New Roman" w:eastAsiaTheme="minorHAnsi" w:hAnsi="Times New Roman" w:cs="Times New Roman"/>
                <w:color w:val="000000"/>
                <w:kern w:val="0"/>
                <w:shd w:val="clear" w:color="auto" w:fill="FFFFFF"/>
              </w:rPr>
            </w:rPrChange>
          </w:rPr>
          <w:t xml:space="preserve">report was included in this revised manuscript. </w:t>
        </w:r>
      </w:ins>
      <w:ins w:id="177" w:author="Schrodi Lab" w:date="2020-03-15T00:38:00Z">
        <w:r w:rsidR="00F53495">
          <w:rPr>
            <w:rFonts w:ascii="Arial" w:eastAsiaTheme="minorHAnsi" w:hAnsi="Arial" w:cs="Arial"/>
            <w:color w:val="000000"/>
            <w:kern w:val="0"/>
            <w:sz w:val="22"/>
            <w:szCs w:val="22"/>
            <w:shd w:val="clear" w:color="auto" w:fill="FFFFFF"/>
          </w:rPr>
          <w:t xml:space="preserve">We observed </w:t>
        </w:r>
      </w:ins>
      <w:ins w:id="178" w:author="Schrodi Lab" w:date="2020-03-15T00:39:00Z">
        <w:r w:rsidR="00F53495">
          <w:rPr>
            <w:rFonts w:ascii="Arial" w:eastAsiaTheme="minorHAnsi" w:hAnsi="Arial" w:cs="Arial"/>
            <w:color w:val="000000"/>
            <w:kern w:val="0"/>
            <w:sz w:val="22"/>
            <w:szCs w:val="22"/>
            <w:shd w:val="clear" w:color="auto" w:fill="FFFFFF"/>
          </w:rPr>
          <w:t xml:space="preserve">classic bimodal methylation beta distribution and </w:t>
        </w:r>
      </w:ins>
      <w:ins w:id="179" w:author="Schrodi Lab" w:date="2020-03-15T00:41:00Z">
        <w:r w:rsidR="00CB0DF6" w:rsidRPr="00CB0DF6">
          <w:rPr>
            <w:rFonts w:ascii="Arial" w:eastAsiaTheme="minorHAnsi" w:hAnsi="Arial" w:cs="Arial"/>
            <w:color w:val="000000"/>
            <w:kern w:val="0"/>
            <w:sz w:val="22"/>
            <w:szCs w:val="22"/>
            <w:shd w:val="clear" w:color="auto" w:fill="FFFFFF"/>
          </w:rPr>
          <w:t>multidimensional scaling</w:t>
        </w:r>
        <w:r w:rsidR="00CB0DF6">
          <w:rPr>
            <w:rFonts w:ascii="Arial" w:eastAsiaTheme="minorHAnsi" w:hAnsi="Arial" w:cs="Arial"/>
            <w:color w:val="000000"/>
            <w:kern w:val="0"/>
            <w:sz w:val="22"/>
            <w:szCs w:val="22"/>
            <w:shd w:val="clear" w:color="auto" w:fill="FFFFFF"/>
          </w:rPr>
          <w:t xml:space="preserve"> analysis (MDS) </w:t>
        </w:r>
      </w:ins>
      <w:ins w:id="180" w:author="Schrodi Lab" w:date="2020-03-15T00:42:00Z">
        <w:r w:rsidR="00CB0DF6">
          <w:rPr>
            <w:rFonts w:ascii="Arial" w:eastAsiaTheme="minorHAnsi" w:hAnsi="Arial" w:cs="Arial"/>
            <w:color w:val="000000"/>
            <w:kern w:val="0"/>
            <w:sz w:val="22"/>
            <w:szCs w:val="22"/>
            <w:shd w:val="clear" w:color="auto" w:fill="FFFFFF"/>
          </w:rPr>
          <w:t>to the 10,000 most variable methylation sites</w:t>
        </w:r>
      </w:ins>
      <w:ins w:id="181" w:author="Schrodi Lab" w:date="2020-03-15T00:43:00Z">
        <w:r w:rsidR="00CB0DF6">
          <w:rPr>
            <w:rFonts w:ascii="Arial" w:eastAsiaTheme="minorHAnsi" w:hAnsi="Arial" w:cs="Arial"/>
            <w:color w:val="000000"/>
            <w:kern w:val="0"/>
            <w:sz w:val="22"/>
            <w:szCs w:val="22"/>
            <w:shd w:val="clear" w:color="auto" w:fill="FFFFFF"/>
          </w:rPr>
          <w:t xml:space="preserve"> </w:t>
        </w:r>
      </w:ins>
      <w:ins w:id="182" w:author="Schrodi Lab" w:date="2020-03-15T00:41:00Z">
        <w:r w:rsidR="00CB0DF6">
          <w:rPr>
            <w:rFonts w:ascii="Arial" w:eastAsiaTheme="minorHAnsi" w:hAnsi="Arial" w:cs="Arial"/>
            <w:color w:val="000000"/>
            <w:kern w:val="0"/>
            <w:sz w:val="22"/>
            <w:szCs w:val="22"/>
            <w:shd w:val="clear" w:color="auto" w:fill="FFFFFF"/>
          </w:rPr>
          <w:t xml:space="preserve">showed </w:t>
        </w:r>
      </w:ins>
      <w:ins w:id="183" w:author="Schrodi Lab" w:date="2020-03-15T00:42:00Z">
        <w:r w:rsidR="00CB0DF6">
          <w:rPr>
            <w:rFonts w:ascii="Arial" w:eastAsiaTheme="minorHAnsi" w:hAnsi="Arial" w:cs="Arial"/>
            <w:color w:val="000000"/>
            <w:kern w:val="0"/>
            <w:sz w:val="22"/>
            <w:szCs w:val="22"/>
            <w:shd w:val="clear" w:color="auto" w:fill="FFFFFF"/>
          </w:rPr>
          <w:t>expected</w:t>
        </w:r>
      </w:ins>
      <w:ins w:id="184" w:author="Schrodi Lab" w:date="2020-03-15T00:43:00Z">
        <w:r w:rsidR="00CB0DF6">
          <w:rPr>
            <w:rFonts w:ascii="Arial" w:eastAsiaTheme="minorHAnsi" w:hAnsi="Arial" w:cs="Arial"/>
            <w:color w:val="000000"/>
            <w:kern w:val="0"/>
            <w:sz w:val="22"/>
            <w:szCs w:val="22"/>
            <w:shd w:val="clear" w:color="auto" w:fill="FFFFFF"/>
          </w:rPr>
          <w:t xml:space="preserve"> distribution of the LGA, HGA and normal samples in which LGA is located in the middle of HGA and normal samples. We have attached the </w:t>
        </w:r>
      </w:ins>
      <w:ins w:id="185" w:author="Schrodi Lab" w:date="2020-03-15T00:44:00Z">
        <w:r w:rsidR="00CB0DF6">
          <w:rPr>
            <w:rFonts w:ascii="Arial" w:eastAsiaTheme="minorHAnsi" w:hAnsi="Arial" w:cs="Arial"/>
            <w:color w:val="000000"/>
            <w:kern w:val="0"/>
            <w:sz w:val="22"/>
            <w:szCs w:val="22"/>
            <w:shd w:val="clear" w:color="auto" w:fill="FFFFFF"/>
          </w:rPr>
          <w:t xml:space="preserve">Figure as the </w:t>
        </w:r>
      </w:ins>
      <w:ins w:id="186" w:author="Schrodi Lab" w:date="2020-03-15T00:52:00Z">
        <w:r w:rsidR="00330075">
          <w:rPr>
            <w:rFonts w:ascii="Arial" w:eastAsiaTheme="minorHAnsi" w:hAnsi="Arial" w:cs="Arial"/>
            <w:color w:val="000000"/>
            <w:kern w:val="0"/>
            <w:sz w:val="22"/>
            <w:szCs w:val="22"/>
            <w:shd w:val="clear" w:color="auto" w:fill="FFFFFF"/>
          </w:rPr>
          <w:t>S</w:t>
        </w:r>
      </w:ins>
      <w:ins w:id="187" w:author="Schrodi Lab" w:date="2020-03-15T00:44:00Z">
        <w:r w:rsidR="00CB0DF6">
          <w:rPr>
            <w:rFonts w:ascii="Arial" w:eastAsiaTheme="minorHAnsi" w:hAnsi="Arial" w:cs="Arial"/>
            <w:color w:val="000000"/>
            <w:kern w:val="0"/>
            <w:sz w:val="22"/>
            <w:szCs w:val="22"/>
            <w:shd w:val="clear" w:color="auto" w:fill="FFFFFF"/>
          </w:rPr>
          <w:t xml:space="preserve">upplementary Figure </w:t>
        </w:r>
      </w:ins>
      <w:ins w:id="188" w:author="Schrodi Lab" w:date="2020-03-15T00:52:00Z">
        <w:r w:rsidR="00330075">
          <w:rPr>
            <w:rFonts w:ascii="Arial" w:eastAsiaTheme="minorHAnsi" w:hAnsi="Arial" w:cs="Arial"/>
            <w:color w:val="000000"/>
            <w:kern w:val="0"/>
            <w:sz w:val="22"/>
            <w:szCs w:val="22"/>
            <w:shd w:val="clear" w:color="auto" w:fill="FFFFFF"/>
          </w:rPr>
          <w:t xml:space="preserve">xx </w:t>
        </w:r>
      </w:ins>
      <w:ins w:id="189" w:author="Schrodi Lab" w:date="2020-03-15T00:44:00Z">
        <w:r w:rsidR="00CB0DF6">
          <w:rPr>
            <w:rFonts w:ascii="Arial" w:eastAsiaTheme="minorHAnsi" w:hAnsi="Arial" w:cs="Arial"/>
            <w:color w:val="000000"/>
            <w:kern w:val="0"/>
            <w:sz w:val="22"/>
            <w:szCs w:val="22"/>
            <w:shd w:val="clear" w:color="auto" w:fill="FFFFFF"/>
          </w:rPr>
          <w:t xml:space="preserve">to show the quality of the methylation arrays. </w:t>
        </w:r>
      </w:ins>
      <w:del w:id="190" w:author="czeng" w:date="2020-03-14T20:20:00Z">
        <w:r w:rsidR="008E5333" w:rsidRPr="003E0AB7" w:rsidDel="003270B9">
          <w:rPr>
            <w:rFonts w:ascii="Arial" w:eastAsiaTheme="minorHAnsi" w:hAnsi="Arial" w:cs="Arial"/>
            <w:color w:val="000000"/>
            <w:kern w:val="0"/>
            <w:sz w:val="22"/>
            <w:szCs w:val="22"/>
            <w:shd w:val="clear" w:color="auto" w:fill="FFFFFF"/>
            <w:rPrChange w:id="191" w:author="Schrodi Lab" w:date="2020-03-15T00:36:00Z">
              <w:rPr>
                <w:rFonts w:ascii="Times New Roman" w:eastAsiaTheme="minorHAnsi" w:hAnsi="Times New Roman" w:cs="Times New Roman"/>
                <w:color w:val="000000"/>
                <w:kern w:val="0"/>
                <w:shd w:val="clear" w:color="auto" w:fill="FFFFFF"/>
              </w:rPr>
            </w:rPrChange>
          </w:rPr>
          <w:delText>Finally, for the effect of QC, PCA and tSNE visualized data of all probes which have not been further processed, and it is not difficult to see that the biological differences caused by disease state are clear on the whole.</w:delText>
        </w:r>
      </w:del>
    </w:p>
    <w:p w14:paraId="0157387C" w14:textId="789E48D4" w:rsidR="004F7588" w:rsidRDefault="00A4380E" w:rsidP="0088732E">
      <w:pPr>
        <w:snapToGrid w:val="0"/>
        <w:spacing w:afterLines="50" w:after="163"/>
        <w:rPr>
          <w:ins w:id="192" w:author="Schrodi Lab" w:date="2020-03-15T00:44:00Z"/>
          <w:rFonts w:ascii="Arial" w:eastAsiaTheme="minorHAnsi" w:hAnsi="Arial" w:cs="Arial"/>
          <w:color w:val="000000"/>
          <w:kern w:val="0"/>
          <w:sz w:val="22"/>
          <w:szCs w:val="22"/>
          <w:shd w:val="clear" w:color="auto" w:fill="FFFFFF"/>
        </w:rPr>
      </w:pPr>
      <w:ins w:id="193" w:author="Schrodi Lab" w:date="2020-03-15T00:35:00Z">
        <w:r w:rsidRPr="003E0AB7">
          <w:rPr>
            <w:rFonts w:ascii="Arial" w:eastAsiaTheme="minorHAnsi" w:hAnsi="Arial" w:cs="Arial"/>
            <w:noProof/>
            <w:color w:val="000000"/>
            <w:kern w:val="0"/>
            <w:sz w:val="22"/>
            <w:szCs w:val="22"/>
            <w:shd w:val="clear" w:color="auto" w:fill="FFFFFF"/>
            <w:rPrChange w:id="194" w:author="Schrodi Lab" w:date="2020-03-15T00:36:00Z">
              <w:rPr>
                <w:rFonts w:ascii="Times New Roman" w:eastAsiaTheme="minorHAnsi" w:hAnsi="Times New Roman" w:cs="Times New Roman"/>
                <w:noProof/>
                <w:color w:val="000000"/>
                <w:kern w:val="0"/>
                <w:shd w:val="clear" w:color="auto" w:fill="FFFFFF"/>
              </w:rPr>
            </w:rPrChange>
          </w:rPr>
          <w:drawing>
            <wp:inline distT="0" distB="0" distL="0" distR="0" wp14:anchorId="0370DED6" wp14:editId="3EEED8A6">
              <wp:extent cx="3282287" cy="2992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00353" cy="3100028"/>
                      </a:xfrm>
                      <a:prstGeom prst="rect">
                        <a:avLst/>
                      </a:prstGeom>
                      <a:noFill/>
                      <a:ln>
                        <a:noFill/>
                      </a:ln>
                    </pic:spPr>
                  </pic:pic>
                </a:graphicData>
              </a:graphic>
            </wp:inline>
          </w:drawing>
        </w:r>
      </w:ins>
    </w:p>
    <w:p w14:paraId="346D2DCE" w14:textId="65750896" w:rsidR="00497493" w:rsidRDefault="00497493" w:rsidP="00497493">
      <w:pPr>
        <w:snapToGrid w:val="0"/>
        <w:spacing w:afterLines="50" w:after="163"/>
        <w:rPr>
          <w:ins w:id="195" w:author="Schrodi Lab" w:date="2020-03-15T00:51:00Z"/>
          <w:rFonts w:ascii="Arial" w:eastAsiaTheme="minorHAnsi" w:hAnsi="Arial" w:cs="Arial"/>
          <w:color w:val="000000"/>
          <w:kern w:val="0"/>
          <w:sz w:val="22"/>
          <w:szCs w:val="22"/>
          <w:shd w:val="clear" w:color="auto" w:fill="FFFFFF"/>
        </w:rPr>
      </w:pPr>
      <w:ins w:id="196" w:author="Schrodi Lab" w:date="2020-03-15T00:44:00Z">
        <w:r>
          <w:rPr>
            <w:rFonts w:ascii="Arial" w:eastAsiaTheme="minorHAnsi" w:hAnsi="Arial" w:cs="Arial"/>
            <w:color w:val="000000"/>
            <w:kern w:val="0"/>
            <w:sz w:val="22"/>
            <w:szCs w:val="22"/>
            <w:shd w:val="clear" w:color="auto" w:fill="FFFFFF"/>
          </w:rPr>
          <w:t>Figure S1. Methylation signal distribution and d</w:t>
        </w:r>
      </w:ins>
      <w:ins w:id="197" w:author="Schrodi Lab" w:date="2020-03-15T00:45:00Z">
        <w:r>
          <w:rPr>
            <w:rFonts w:ascii="Arial" w:eastAsiaTheme="minorHAnsi" w:hAnsi="Arial" w:cs="Arial"/>
            <w:color w:val="000000"/>
            <w:kern w:val="0"/>
            <w:sz w:val="22"/>
            <w:szCs w:val="22"/>
            <w:shd w:val="clear" w:color="auto" w:fill="FFFFFF"/>
          </w:rPr>
          <w:t>istribution of biology samples with MDS analysis.</w:t>
        </w:r>
        <w:r w:rsidR="00693B7E">
          <w:rPr>
            <w:rFonts w:ascii="Arial" w:eastAsiaTheme="minorHAnsi" w:hAnsi="Arial" w:cs="Arial"/>
            <w:color w:val="000000"/>
            <w:kern w:val="0"/>
            <w:sz w:val="22"/>
            <w:szCs w:val="22"/>
            <w:shd w:val="clear" w:color="auto" w:fill="FFFFFF"/>
          </w:rPr>
          <w:t xml:space="preserve"> Beta signals were utilized in the analysis and we observed similar distribution with M values. </w:t>
        </w:r>
        <w:r w:rsidR="00B615D9">
          <w:rPr>
            <w:rFonts w:ascii="Arial" w:eastAsiaTheme="minorHAnsi" w:hAnsi="Arial" w:cs="Arial"/>
            <w:color w:val="000000"/>
            <w:kern w:val="0"/>
            <w:sz w:val="22"/>
            <w:szCs w:val="22"/>
            <w:shd w:val="clear" w:color="auto" w:fill="FFFFFF"/>
          </w:rPr>
          <w:t>In the M</w:t>
        </w:r>
      </w:ins>
      <w:ins w:id="198" w:author="Schrodi Lab" w:date="2020-03-15T00:46:00Z">
        <w:r w:rsidR="00B615D9">
          <w:rPr>
            <w:rFonts w:ascii="Arial" w:eastAsiaTheme="minorHAnsi" w:hAnsi="Arial" w:cs="Arial"/>
            <w:color w:val="000000"/>
            <w:kern w:val="0"/>
            <w:sz w:val="22"/>
            <w:szCs w:val="22"/>
            <w:shd w:val="clear" w:color="auto" w:fill="FFFFFF"/>
          </w:rPr>
          <w:t>DS analysis, we tried the most 1000, 5000, 10000 and 50000 variable CpG sites and all the patterns are very similar</w:t>
        </w:r>
      </w:ins>
      <w:ins w:id="199" w:author="Schrodi Lab" w:date="2020-03-15T00:47:00Z">
        <w:r w:rsidR="00575C8C">
          <w:rPr>
            <w:rFonts w:ascii="Arial" w:eastAsiaTheme="minorHAnsi" w:hAnsi="Arial" w:cs="Arial"/>
            <w:color w:val="000000"/>
            <w:kern w:val="0"/>
            <w:sz w:val="22"/>
            <w:szCs w:val="22"/>
            <w:shd w:val="clear" w:color="auto" w:fill="FFFFFF"/>
          </w:rPr>
          <w:t xml:space="preserve">. </w:t>
        </w:r>
        <w:r w:rsidR="00CB1F54">
          <w:rPr>
            <w:rFonts w:ascii="Arial" w:eastAsiaTheme="minorHAnsi" w:hAnsi="Arial" w:cs="Arial"/>
            <w:color w:val="000000"/>
            <w:kern w:val="0"/>
            <w:sz w:val="22"/>
            <w:szCs w:val="22"/>
            <w:shd w:val="clear" w:color="auto" w:fill="FFFFFF"/>
          </w:rPr>
          <w:t>Overall,</w:t>
        </w:r>
        <w:r w:rsidR="00575C8C">
          <w:rPr>
            <w:rFonts w:ascii="Arial" w:eastAsiaTheme="minorHAnsi" w:hAnsi="Arial" w:cs="Arial"/>
            <w:color w:val="000000"/>
            <w:kern w:val="0"/>
            <w:sz w:val="22"/>
            <w:szCs w:val="22"/>
            <w:shd w:val="clear" w:color="auto" w:fill="FFFFFF"/>
          </w:rPr>
          <w:t xml:space="preserve"> these patterns indicate the high qualify of the methylation array data we generated. </w:t>
        </w:r>
      </w:ins>
    </w:p>
    <w:p w14:paraId="55D73D87" w14:textId="03C3D99A" w:rsidR="00C6193B" w:rsidRDefault="00C6193B" w:rsidP="00497493">
      <w:pPr>
        <w:snapToGrid w:val="0"/>
        <w:spacing w:afterLines="50" w:after="163"/>
        <w:rPr>
          <w:ins w:id="200" w:author="Schrodi Lab" w:date="2020-03-15T00:51:00Z"/>
          <w:rFonts w:ascii="Arial" w:eastAsiaTheme="minorHAnsi" w:hAnsi="Arial" w:cs="Arial"/>
          <w:color w:val="000000"/>
          <w:kern w:val="0"/>
          <w:sz w:val="22"/>
          <w:szCs w:val="22"/>
          <w:shd w:val="clear" w:color="auto" w:fill="FFFFFF"/>
        </w:rPr>
      </w:pPr>
    </w:p>
    <w:p w14:paraId="0B7FAD6F" w14:textId="62F51756" w:rsidR="00330075" w:rsidRDefault="00330075" w:rsidP="00497493">
      <w:pPr>
        <w:snapToGrid w:val="0"/>
        <w:spacing w:afterLines="50" w:after="163"/>
        <w:rPr>
          <w:ins w:id="201" w:author="Schrodi Lab" w:date="2020-03-15T00:51:00Z"/>
          <w:rFonts w:ascii="Arial" w:eastAsiaTheme="minorHAnsi" w:hAnsi="Arial" w:cs="Arial"/>
          <w:color w:val="000000"/>
          <w:kern w:val="0"/>
          <w:sz w:val="22"/>
          <w:szCs w:val="22"/>
          <w:shd w:val="clear" w:color="auto" w:fill="FFFFFF"/>
        </w:rPr>
      </w:pPr>
      <w:ins w:id="202" w:author="Schrodi Lab" w:date="2020-03-15T00:51:00Z">
        <w:r>
          <w:rPr>
            <w:rFonts w:ascii="Arial" w:eastAsiaTheme="minorHAnsi" w:hAnsi="Arial" w:cs="Arial"/>
            <w:color w:val="000000"/>
            <w:kern w:val="0"/>
            <w:sz w:val="22"/>
            <w:szCs w:val="22"/>
            <w:shd w:val="clear" w:color="auto" w:fill="FFFFFF"/>
          </w:rPr>
          <w:t xml:space="preserve">We have </w:t>
        </w:r>
      </w:ins>
      <w:ins w:id="203" w:author="Schrodi Lab" w:date="2020-03-15T00:54:00Z">
        <w:r w:rsidR="00256560">
          <w:rPr>
            <w:rFonts w:ascii="Arial" w:eastAsiaTheme="minorHAnsi" w:hAnsi="Arial" w:cs="Arial"/>
            <w:color w:val="000000"/>
            <w:kern w:val="0"/>
            <w:sz w:val="22"/>
            <w:szCs w:val="22"/>
            <w:shd w:val="clear" w:color="auto" w:fill="FFFFFF"/>
          </w:rPr>
          <w:t>added</w:t>
        </w:r>
      </w:ins>
      <w:ins w:id="204" w:author="Schrodi Lab" w:date="2020-03-15T00:52:00Z">
        <w:r>
          <w:rPr>
            <w:rFonts w:ascii="Arial" w:eastAsiaTheme="minorHAnsi" w:hAnsi="Arial" w:cs="Arial"/>
            <w:color w:val="000000"/>
            <w:kern w:val="0"/>
            <w:sz w:val="22"/>
            <w:szCs w:val="22"/>
            <w:shd w:val="clear" w:color="auto" w:fill="FFFFFF"/>
          </w:rPr>
          <w:t xml:space="preserve"> the following in the manuscript with red labelled between </w:t>
        </w:r>
        <w:proofErr w:type="spellStart"/>
        <w:r>
          <w:rPr>
            <w:rFonts w:ascii="Arial" w:eastAsiaTheme="minorHAnsi" w:hAnsi="Arial" w:cs="Arial"/>
            <w:color w:val="000000"/>
            <w:kern w:val="0"/>
            <w:sz w:val="22"/>
            <w:szCs w:val="22"/>
            <w:shd w:val="clear" w:color="auto" w:fill="FFFFFF"/>
          </w:rPr>
          <w:t>linexx</w:t>
        </w:r>
        <w:proofErr w:type="spellEnd"/>
        <w:r>
          <w:rPr>
            <w:rFonts w:ascii="Arial" w:eastAsiaTheme="minorHAnsi" w:hAnsi="Arial" w:cs="Arial"/>
            <w:color w:val="000000"/>
            <w:kern w:val="0"/>
            <w:sz w:val="22"/>
            <w:szCs w:val="22"/>
            <w:shd w:val="clear" w:color="auto" w:fill="FFFFFF"/>
          </w:rPr>
          <w:t xml:space="preserve"> and </w:t>
        </w:r>
        <w:proofErr w:type="spellStart"/>
        <w:r>
          <w:rPr>
            <w:rFonts w:ascii="Arial" w:eastAsiaTheme="minorHAnsi" w:hAnsi="Arial" w:cs="Arial"/>
            <w:color w:val="000000"/>
            <w:kern w:val="0"/>
            <w:sz w:val="22"/>
            <w:szCs w:val="22"/>
            <w:shd w:val="clear" w:color="auto" w:fill="FFFFFF"/>
          </w:rPr>
          <w:t>linexx</w:t>
        </w:r>
        <w:proofErr w:type="spellEnd"/>
        <w:r>
          <w:rPr>
            <w:rFonts w:ascii="Arial" w:eastAsiaTheme="minorHAnsi" w:hAnsi="Arial" w:cs="Arial"/>
            <w:color w:val="000000"/>
            <w:kern w:val="0"/>
            <w:sz w:val="22"/>
            <w:szCs w:val="22"/>
            <w:shd w:val="clear" w:color="auto" w:fill="FFFFFF"/>
          </w:rPr>
          <w:t xml:space="preserve">:  </w:t>
        </w:r>
      </w:ins>
    </w:p>
    <w:p w14:paraId="0E8879CC" w14:textId="29E7F141" w:rsidR="004F7588" w:rsidRPr="003E0AB7" w:rsidDel="004B1AC4" w:rsidRDefault="006B1BDF" w:rsidP="007416D2">
      <w:pPr>
        <w:snapToGrid w:val="0"/>
        <w:spacing w:afterLines="50" w:after="163"/>
        <w:rPr>
          <w:del w:id="205" w:author="Schrodi Lab" w:date="2020-03-15T00:37:00Z"/>
          <w:rFonts w:ascii="Arial" w:eastAsiaTheme="minorHAnsi" w:hAnsi="Arial" w:cs="Arial"/>
          <w:color w:val="000000"/>
          <w:kern w:val="0"/>
          <w:sz w:val="22"/>
          <w:szCs w:val="22"/>
          <w:shd w:val="clear" w:color="auto" w:fill="FFFFFF"/>
          <w:rPrChange w:id="206" w:author="Schrodi Lab" w:date="2020-03-15T00:36:00Z">
            <w:rPr>
              <w:del w:id="207" w:author="Schrodi Lab" w:date="2020-03-15T00:37:00Z"/>
              <w:rFonts w:ascii="Times New Roman" w:eastAsiaTheme="minorHAnsi" w:hAnsi="Times New Roman" w:cs="Times New Roman"/>
              <w:color w:val="000000"/>
              <w:kern w:val="0"/>
              <w:shd w:val="clear" w:color="auto" w:fill="FFFFFF"/>
            </w:rPr>
          </w:rPrChange>
        </w:rPr>
        <w:pPrChange w:id="208" w:author="Schrodi Lab" w:date="2020-03-15T00:53:00Z">
          <w:pPr>
            <w:snapToGrid w:val="0"/>
            <w:spacing w:afterLines="50" w:after="156"/>
          </w:pPr>
        </w:pPrChange>
      </w:pPr>
      <w:ins w:id="209" w:author="Schrodi Lab" w:date="2020-03-15T00:53:00Z">
        <w:r w:rsidRPr="00E2669D">
          <w:rPr>
            <w:rFonts w:ascii="Arial" w:eastAsiaTheme="minorHAnsi" w:hAnsi="Arial" w:cs="Arial"/>
            <w:i/>
            <w:iCs/>
            <w:color w:val="000000"/>
            <w:kern w:val="0"/>
            <w:sz w:val="22"/>
            <w:szCs w:val="22"/>
            <w:shd w:val="clear" w:color="auto" w:fill="FFFFFF"/>
            <w:rPrChange w:id="210" w:author="Schrodi Lab" w:date="2020-03-15T00:53:00Z">
              <w:rPr>
                <w:rFonts w:ascii="Arial" w:eastAsiaTheme="minorHAnsi" w:hAnsi="Arial" w:cs="Arial"/>
                <w:color w:val="000000"/>
                <w:kern w:val="0"/>
                <w:sz w:val="22"/>
                <w:szCs w:val="22"/>
                <w:shd w:val="clear" w:color="auto" w:fill="FFFFFF"/>
              </w:rPr>
            </w:rPrChange>
          </w:rPr>
          <w:t>We observed classic bimodal methylation beta distribution and multidimensional scaling analysis (MDS) to the 10,000 most variable methylation sites showed expected distribution of the LGA, HGA and normal samples in which LGA</w:t>
        </w:r>
        <w:r w:rsidRPr="00E2669D">
          <w:rPr>
            <w:rFonts w:ascii="Arial" w:eastAsiaTheme="minorHAnsi" w:hAnsi="Arial" w:cs="Arial"/>
            <w:i/>
            <w:iCs/>
            <w:color w:val="000000"/>
            <w:kern w:val="0"/>
            <w:sz w:val="22"/>
            <w:szCs w:val="22"/>
            <w:shd w:val="clear" w:color="auto" w:fill="FFFFFF"/>
            <w:rPrChange w:id="211" w:author="Schrodi Lab" w:date="2020-03-15T00:53:00Z">
              <w:rPr>
                <w:rFonts w:ascii="Arial" w:eastAsiaTheme="minorHAnsi" w:hAnsi="Arial" w:cs="Arial"/>
                <w:color w:val="000000"/>
                <w:kern w:val="0"/>
                <w:sz w:val="22"/>
                <w:szCs w:val="22"/>
                <w:shd w:val="clear" w:color="auto" w:fill="FFFFFF"/>
              </w:rPr>
            </w:rPrChange>
          </w:rPr>
          <w:t xml:space="preserve"> located </w:t>
        </w:r>
        <w:r w:rsidR="00986091" w:rsidRPr="00E2669D">
          <w:rPr>
            <w:rFonts w:ascii="Arial" w:eastAsiaTheme="minorHAnsi" w:hAnsi="Arial" w:cs="Arial"/>
            <w:i/>
            <w:iCs/>
            <w:color w:val="000000"/>
            <w:kern w:val="0"/>
            <w:sz w:val="22"/>
            <w:szCs w:val="22"/>
            <w:shd w:val="clear" w:color="auto" w:fill="FFFFFF"/>
            <w:rPrChange w:id="212" w:author="Schrodi Lab" w:date="2020-03-15T00:53:00Z">
              <w:rPr>
                <w:rFonts w:ascii="Arial" w:eastAsiaTheme="minorHAnsi" w:hAnsi="Arial" w:cs="Arial"/>
                <w:color w:val="000000"/>
                <w:kern w:val="0"/>
                <w:sz w:val="22"/>
                <w:szCs w:val="22"/>
                <w:shd w:val="clear" w:color="auto" w:fill="FFFFFF"/>
              </w:rPr>
            </w:rPrChange>
          </w:rPr>
          <w:t>between</w:t>
        </w:r>
        <w:bookmarkStart w:id="213" w:name="_GoBack"/>
        <w:bookmarkEnd w:id="213"/>
        <w:r w:rsidR="00986091" w:rsidRPr="00E2669D">
          <w:rPr>
            <w:rFonts w:ascii="Arial" w:eastAsiaTheme="minorHAnsi" w:hAnsi="Arial" w:cs="Arial"/>
            <w:i/>
            <w:iCs/>
            <w:color w:val="000000"/>
            <w:kern w:val="0"/>
            <w:sz w:val="22"/>
            <w:szCs w:val="22"/>
            <w:shd w:val="clear" w:color="auto" w:fill="FFFFFF"/>
            <w:rPrChange w:id="214" w:author="Schrodi Lab" w:date="2020-03-15T00:53:00Z">
              <w:rPr>
                <w:rFonts w:ascii="Arial" w:eastAsiaTheme="minorHAnsi" w:hAnsi="Arial" w:cs="Arial"/>
                <w:color w:val="000000"/>
                <w:kern w:val="0"/>
                <w:sz w:val="22"/>
                <w:szCs w:val="22"/>
                <w:shd w:val="clear" w:color="auto" w:fill="FFFFFF"/>
              </w:rPr>
            </w:rPrChange>
          </w:rPr>
          <w:t xml:space="preserve"> </w:t>
        </w:r>
        <w:r w:rsidRPr="00E2669D">
          <w:rPr>
            <w:rFonts w:ascii="Arial" w:eastAsiaTheme="minorHAnsi" w:hAnsi="Arial" w:cs="Arial"/>
            <w:i/>
            <w:iCs/>
            <w:color w:val="000000"/>
            <w:kern w:val="0"/>
            <w:sz w:val="22"/>
            <w:szCs w:val="22"/>
            <w:shd w:val="clear" w:color="auto" w:fill="FFFFFF"/>
            <w:rPrChange w:id="215" w:author="Schrodi Lab" w:date="2020-03-15T00:53:00Z">
              <w:rPr>
                <w:rFonts w:ascii="Arial" w:eastAsiaTheme="minorHAnsi" w:hAnsi="Arial" w:cs="Arial"/>
                <w:color w:val="000000"/>
                <w:kern w:val="0"/>
                <w:sz w:val="22"/>
                <w:szCs w:val="22"/>
                <w:shd w:val="clear" w:color="auto" w:fill="FFFFFF"/>
              </w:rPr>
            </w:rPrChange>
          </w:rPr>
          <w:t>HGA and normal samples</w:t>
        </w:r>
      </w:ins>
      <w:ins w:id="216" w:author="Schrodi Lab" w:date="2020-03-15T00:54:00Z">
        <w:r w:rsidR="001B75B2">
          <w:rPr>
            <w:rFonts w:ascii="Arial" w:eastAsiaTheme="minorHAnsi" w:hAnsi="Arial" w:cs="Arial"/>
            <w:i/>
            <w:iCs/>
            <w:color w:val="000000"/>
            <w:kern w:val="0"/>
            <w:sz w:val="22"/>
            <w:szCs w:val="22"/>
            <w:shd w:val="clear" w:color="auto" w:fill="FFFFFF"/>
          </w:rPr>
          <w:t xml:space="preserve"> (</w:t>
        </w:r>
        <w:r w:rsidR="001B75B2" w:rsidRPr="001B75B2">
          <w:rPr>
            <w:rFonts w:ascii="Arial" w:eastAsiaTheme="minorHAnsi" w:hAnsi="Arial" w:cs="Arial"/>
            <w:b/>
            <w:bCs/>
            <w:i/>
            <w:iCs/>
            <w:color w:val="000000"/>
            <w:kern w:val="0"/>
            <w:sz w:val="22"/>
            <w:szCs w:val="22"/>
            <w:shd w:val="clear" w:color="auto" w:fill="FFFFFF"/>
            <w:rPrChange w:id="217" w:author="Schrodi Lab" w:date="2020-03-15T00:54:00Z">
              <w:rPr>
                <w:rFonts w:ascii="Arial" w:eastAsiaTheme="minorHAnsi" w:hAnsi="Arial" w:cs="Arial"/>
                <w:i/>
                <w:iCs/>
                <w:color w:val="000000"/>
                <w:kern w:val="0"/>
                <w:sz w:val="22"/>
                <w:szCs w:val="22"/>
                <w:shd w:val="clear" w:color="auto" w:fill="FFFFFF"/>
              </w:rPr>
            </w:rPrChange>
          </w:rPr>
          <w:t xml:space="preserve">Figure </w:t>
        </w:r>
        <w:proofErr w:type="spellStart"/>
        <w:r w:rsidR="001B75B2" w:rsidRPr="001B75B2">
          <w:rPr>
            <w:rFonts w:ascii="Arial" w:eastAsiaTheme="minorHAnsi" w:hAnsi="Arial" w:cs="Arial"/>
            <w:b/>
            <w:bCs/>
            <w:i/>
            <w:iCs/>
            <w:color w:val="000000"/>
            <w:kern w:val="0"/>
            <w:sz w:val="22"/>
            <w:szCs w:val="22"/>
            <w:shd w:val="clear" w:color="auto" w:fill="FFFFFF"/>
            <w:rPrChange w:id="218" w:author="Schrodi Lab" w:date="2020-03-15T00:54:00Z">
              <w:rPr>
                <w:rFonts w:ascii="Arial" w:eastAsiaTheme="minorHAnsi" w:hAnsi="Arial" w:cs="Arial"/>
                <w:i/>
                <w:iCs/>
                <w:color w:val="000000"/>
                <w:kern w:val="0"/>
                <w:sz w:val="22"/>
                <w:szCs w:val="22"/>
                <w:shd w:val="clear" w:color="auto" w:fill="FFFFFF"/>
              </w:rPr>
            </w:rPrChange>
          </w:rPr>
          <w:t>Sxx</w:t>
        </w:r>
        <w:proofErr w:type="spellEnd"/>
        <w:r w:rsidR="001B75B2">
          <w:rPr>
            <w:rFonts w:ascii="Arial" w:eastAsiaTheme="minorHAnsi" w:hAnsi="Arial" w:cs="Arial"/>
            <w:i/>
            <w:iCs/>
            <w:color w:val="000000"/>
            <w:kern w:val="0"/>
            <w:sz w:val="22"/>
            <w:szCs w:val="22"/>
            <w:shd w:val="clear" w:color="auto" w:fill="FFFFFF"/>
          </w:rPr>
          <w:t>)</w:t>
        </w:r>
      </w:ins>
      <w:ins w:id="219" w:author="Schrodi Lab" w:date="2020-03-15T00:53:00Z">
        <w:r w:rsidRPr="00E2669D">
          <w:rPr>
            <w:rFonts w:ascii="Arial" w:eastAsiaTheme="minorHAnsi" w:hAnsi="Arial" w:cs="Arial"/>
            <w:i/>
            <w:iCs/>
            <w:color w:val="000000"/>
            <w:kern w:val="0"/>
            <w:sz w:val="22"/>
            <w:szCs w:val="22"/>
            <w:shd w:val="clear" w:color="auto" w:fill="FFFFFF"/>
            <w:rPrChange w:id="220" w:author="Schrodi Lab" w:date="2020-03-15T00:53:00Z">
              <w:rPr>
                <w:rFonts w:ascii="Arial" w:eastAsiaTheme="minorHAnsi" w:hAnsi="Arial" w:cs="Arial"/>
                <w:color w:val="000000"/>
                <w:kern w:val="0"/>
                <w:sz w:val="22"/>
                <w:szCs w:val="22"/>
                <w:shd w:val="clear" w:color="auto" w:fill="FFFFFF"/>
              </w:rPr>
            </w:rPrChange>
          </w:rPr>
          <w:t>.</w:t>
        </w:r>
      </w:ins>
    </w:p>
    <w:p w14:paraId="2C463470" w14:textId="14A9C8F4" w:rsidR="00DF726D"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221"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rPrChange w:id="222" w:author="Schrodi Lab" w:date="2020-03-15T00:36:00Z">
            <w:rPr>
              <w:rFonts w:ascii="Times New Roman" w:eastAsiaTheme="minorHAnsi" w:hAnsi="Times New Roman" w:cs="Times New Roman"/>
              <w:color w:val="000000"/>
              <w:kern w:val="0"/>
            </w:rPr>
          </w:rPrChange>
        </w:rPr>
        <w:br/>
      </w:r>
      <w:r w:rsidRPr="003E0AB7">
        <w:rPr>
          <w:rFonts w:ascii="Arial" w:eastAsiaTheme="minorHAnsi" w:hAnsi="Arial" w:cs="Arial"/>
          <w:b/>
          <w:color w:val="000000"/>
          <w:kern w:val="0"/>
          <w:sz w:val="22"/>
          <w:szCs w:val="22"/>
          <w:shd w:val="clear" w:color="auto" w:fill="FFFFFF"/>
          <w:rPrChange w:id="223" w:author="Schrodi Lab" w:date="2020-03-15T00:36:00Z">
            <w:rPr>
              <w:rFonts w:ascii="Times New Roman" w:eastAsiaTheme="minorHAnsi" w:hAnsi="Times New Roman" w:cs="Times New Roman"/>
              <w:b/>
              <w:color w:val="000000"/>
              <w:kern w:val="0"/>
              <w:shd w:val="clear" w:color="auto" w:fill="FFFFFF"/>
            </w:rPr>
          </w:rPrChange>
        </w:rPr>
        <w:lastRenderedPageBreak/>
        <w:t>2. </w:t>
      </w:r>
      <w:del w:id="224" w:author="Schrodi Lab" w:date="2020-03-15T00:49:00Z">
        <w:r w:rsidRPr="003E0AB7" w:rsidDel="00BD3FC5">
          <w:rPr>
            <w:rFonts w:ascii="Arial" w:eastAsiaTheme="minorHAnsi" w:hAnsi="Arial" w:cs="Arial"/>
            <w:b/>
            <w:color w:val="000000"/>
            <w:kern w:val="0"/>
            <w:sz w:val="22"/>
            <w:szCs w:val="22"/>
            <w:shd w:val="clear" w:color="auto" w:fill="FFFFFF"/>
            <w:rPrChange w:id="225" w:author="Schrodi Lab" w:date="2020-03-15T00:36:00Z">
              <w:rPr>
                <w:rFonts w:ascii="Times New Roman" w:eastAsiaTheme="minorHAnsi" w:hAnsi="Times New Roman" w:cs="Times New Roman"/>
                <w:b/>
                <w:color w:val="000000"/>
                <w:kern w:val="0"/>
                <w:shd w:val="clear" w:color="auto" w:fill="FFFFFF"/>
              </w:rPr>
            </w:rPrChange>
          </w:rPr>
          <w:delText xml:space="preserve">     </w:delText>
        </w:r>
      </w:del>
      <w:r w:rsidRPr="003E0AB7">
        <w:rPr>
          <w:rFonts w:ascii="Arial" w:eastAsiaTheme="minorHAnsi" w:hAnsi="Arial" w:cs="Arial"/>
          <w:b/>
          <w:color w:val="000000"/>
          <w:kern w:val="0"/>
          <w:sz w:val="22"/>
          <w:szCs w:val="22"/>
          <w:shd w:val="clear" w:color="auto" w:fill="FFFFFF"/>
          <w:rPrChange w:id="226" w:author="Schrodi Lab" w:date="2020-03-15T00:36:00Z">
            <w:rPr>
              <w:rFonts w:ascii="Times New Roman" w:eastAsiaTheme="minorHAnsi" w:hAnsi="Times New Roman" w:cs="Times New Roman"/>
              <w:b/>
              <w:color w:val="000000"/>
              <w:kern w:val="0"/>
              <w:shd w:val="clear" w:color="auto" w:fill="FFFFFF"/>
            </w:rPr>
          </w:rPrChange>
        </w:rPr>
        <w:t>Little information is provided for the therapy regimen for the patients whom the authors obtained specimens from. Different drugs may have different levels of effects in shaping the DNA methylation, or are they all treatment naïve?</w:t>
      </w:r>
    </w:p>
    <w:p w14:paraId="0A35577F" w14:textId="3B516E18" w:rsidR="0088500F" w:rsidRPr="003E0AB7" w:rsidRDefault="00D22DF5" w:rsidP="0088732E">
      <w:pPr>
        <w:widowControl/>
        <w:snapToGrid w:val="0"/>
        <w:spacing w:afterLines="50" w:after="163"/>
        <w:rPr>
          <w:rFonts w:ascii="Arial" w:eastAsiaTheme="minorHAnsi" w:hAnsi="Arial" w:cs="Arial"/>
          <w:color w:val="FF0000"/>
          <w:kern w:val="0"/>
          <w:sz w:val="22"/>
          <w:szCs w:val="22"/>
          <w:rPrChange w:id="227" w:author="Schrodi Lab" w:date="2020-03-15T00:36:00Z">
            <w:rPr>
              <w:rFonts w:ascii="Times New Roman" w:eastAsiaTheme="minorHAnsi" w:hAnsi="Times New Roman" w:cs="Times New Roman"/>
              <w:color w:val="FF0000"/>
              <w:kern w:val="0"/>
            </w:rPr>
          </w:rPrChange>
        </w:rPr>
      </w:pPr>
      <w:r w:rsidRPr="003E0AB7">
        <w:rPr>
          <w:rFonts w:ascii="Arial" w:eastAsiaTheme="minorHAnsi" w:hAnsi="Arial" w:cs="Arial"/>
          <w:color w:val="000000"/>
          <w:kern w:val="0"/>
          <w:sz w:val="22"/>
          <w:szCs w:val="22"/>
          <w:rPrChange w:id="228" w:author="Schrodi Lab" w:date="2020-03-15T00:36:00Z">
            <w:rPr>
              <w:rFonts w:ascii="Times New Roman" w:eastAsiaTheme="minorHAnsi" w:hAnsi="Times New Roman" w:cs="Times New Roman"/>
              <w:color w:val="000000"/>
              <w:kern w:val="0"/>
            </w:rPr>
          </w:rPrChange>
        </w:rPr>
        <w:t xml:space="preserve">In our revised version, a list showing patient information was included. </w:t>
      </w:r>
      <w:bookmarkStart w:id="229" w:name="OLE_LINK164"/>
      <w:bookmarkStart w:id="230" w:name="OLE_LINK165"/>
      <w:r w:rsidRPr="003E0AB7">
        <w:rPr>
          <w:rFonts w:ascii="Arial" w:eastAsiaTheme="minorHAnsi" w:hAnsi="Arial" w:cs="Arial"/>
          <w:color w:val="000000"/>
          <w:kern w:val="0"/>
          <w:sz w:val="22"/>
          <w:szCs w:val="22"/>
          <w:rPrChange w:id="231" w:author="Schrodi Lab" w:date="2020-03-15T00:36:00Z">
            <w:rPr>
              <w:rFonts w:ascii="Times New Roman" w:eastAsiaTheme="minorHAnsi" w:hAnsi="Times New Roman" w:cs="Times New Roman"/>
              <w:color w:val="000000"/>
              <w:kern w:val="0"/>
            </w:rPr>
          </w:rPrChange>
        </w:rPr>
        <w:t>In brief, a</w:t>
      </w:r>
      <w:r w:rsidR="008E5333" w:rsidRPr="003E0AB7">
        <w:rPr>
          <w:rFonts w:ascii="Arial" w:eastAsiaTheme="minorHAnsi" w:hAnsi="Arial" w:cs="Arial"/>
          <w:color w:val="000000"/>
          <w:kern w:val="0"/>
          <w:sz w:val="22"/>
          <w:szCs w:val="22"/>
          <w:rPrChange w:id="232" w:author="Schrodi Lab" w:date="2020-03-15T00:36:00Z">
            <w:rPr>
              <w:rFonts w:ascii="Times New Roman" w:eastAsiaTheme="minorHAnsi" w:hAnsi="Times New Roman" w:cs="Times New Roman"/>
              <w:color w:val="000000"/>
              <w:kern w:val="0"/>
            </w:rPr>
          </w:rPrChange>
        </w:rPr>
        <w:t xml:space="preserve">ll the patients </w:t>
      </w:r>
      <w:r w:rsidRPr="003E0AB7">
        <w:rPr>
          <w:rFonts w:ascii="Arial" w:eastAsiaTheme="minorHAnsi" w:hAnsi="Arial" w:cs="Arial"/>
          <w:color w:val="000000"/>
          <w:kern w:val="0"/>
          <w:sz w:val="22"/>
          <w:szCs w:val="22"/>
          <w:rPrChange w:id="233" w:author="Schrodi Lab" w:date="2020-03-15T00:36:00Z">
            <w:rPr>
              <w:rFonts w:ascii="Times New Roman" w:eastAsiaTheme="minorHAnsi" w:hAnsi="Times New Roman" w:cs="Times New Roman"/>
              <w:color w:val="000000"/>
              <w:kern w:val="0"/>
            </w:rPr>
          </w:rPrChange>
        </w:rPr>
        <w:t xml:space="preserve">were </w:t>
      </w:r>
      <w:r w:rsidR="008E5333" w:rsidRPr="003E0AB7">
        <w:rPr>
          <w:rFonts w:ascii="Arial" w:eastAsiaTheme="minorHAnsi" w:hAnsi="Arial" w:cs="Arial"/>
          <w:color w:val="000000"/>
          <w:kern w:val="0"/>
          <w:sz w:val="22"/>
          <w:szCs w:val="22"/>
          <w:rPrChange w:id="234" w:author="Schrodi Lab" w:date="2020-03-15T00:36:00Z">
            <w:rPr>
              <w:rFonts w:ascii="Times New Roman" w:eastAsiaTheme="minorHAnsi" w:hAnsi="Times New Roman" w:cs="Times New Roman"/>
              <w:color w:val="000000"/>
              <w:kern w:val="0"/>
            </w:rPr>
          </w:rPrChange>
        </w:rPr>
        <w:t>drug treatment nai</w:t>
      </w:r>
      <w:r w:rsidR="0088500F" w:rsidRPr="003E0AB7">
        <w:rPr>
          <w:rFonts w:ascii="Arial" w:eastAsiaTheme="minorHAnsi" w:hAnsi="Arial" w:cs="Arial"/>
          <w:color w:val="000000"/>
          <w:kern w:val="0"/>
          <w:sz w:val="22"/>
          <w:szCs w:val="22"/>
          <w:rPrChange w:id="235" w:author="Schrodi Lab" w:date="2020-03-15T00:36:00Z">
            <w:rPr>
              <w:rFonts w:ascii="Times New Roman" w:eastAsiaTheme="minorHAnsi" w:hAnsi="Times New Roman" w:cs="Times New Roman"/>
              <w:color w:val="000000"/>
              <w:kern w:val="0"/>
            </w:rPr>
          </w:rPrChange>
        </w:rPr>
        <w:t>ve</w:t>
      </w:r>
      <w:bookmarkStart w:id="236" w:name="OLE_LINK27"/>
      <w:bookmarkStart w:id="237" w:name="OLE_LINK28"/>
      <w:r w:rsidR="0088500F" w:rsidRPr="003E0AB7">
        <w:rPr>
          <w:rFonts w:ascii="Arial" w:eastAsiaTheme="minorHAnsi" w:hAnsi="Arial" w:cs="Arial"/>
          <w:color w:val="000000"/>
          <w:kern w:val="0"/>
          <w:sz w:val="22"/>
          <w:szCs w:val="22"/>
          <w:rPrChange w:id="238" w:author="Schrodi Lab" w:date="2020-03-15T00:36:00Z">
            <w:rPr>
              <w:rFonts w:ascii="Times New Roman" w:eastAsiaTheme="minorHAnsi" w:hAnsi="Times New Roman" w:cs="Times New Roman"/>
              <w:color w:val="000000"/>
              <w:kern w:val="0"/>
            </w:rPr>
          </w:rPrChange>
        </w:rPr>
        <w:t xml:space="preserve"> </w:t>
      </w:r>
      <w:bookmarkEnd w:id="236"/>
      <w:bookmarkEnd w:id="237"/>
      <w:r w:rsidR="0088500F" w:rsidRPr="003E0AB7">
        <w:rPr>
          <w:rFonts w:ascii="Arial" w:eastAsiaTheme="minorHAnsi" w:hAnsi="Arial" w:cs="Arial"/>
          <w:color w:val="000000"/>
          <w:kern w:val="0"/>
          <w:sz w:val="22"/>
          <w:szCs w:val="22"/>
          <w:rPrChange w:id="239" w:author="Schrodi Lab" w:date="2020-03-15T00:36:00Z">
            <w:rPr>
              <w:rFonts w:ascii="Times New Roman" w:eastAsiaTheme="minorHAnsi" w:hAnsi="Times New Roman" w:cs="Times New Roman"/>
              <w:color w:val="000000"/>
              <w:kern w:val="0"/>
            </w:rPr>
          </w:rPrChange>
        </w:rPr>
        <w:t>(</w:t>
      </w:r>
      <w:proofErr w:type="gramStart"/>
      <w:r w:rsidR="0088500F" w:rsidRPr="003E0AB7">
        <w:rPr>
          <w:rFonts w:ascii="Arial" w:eastAsiaTheme="minorHAnsi" w:hAnsi="Arial" w:cs="Arial"/>
          <w:color w:val="000000"/>
          <w:kern w:val="0"/>
          <w:sz w:val="22"/>
          <w:szCs w:val="22"/>
          <w:rPrChange w:id="240" w:author="Schrodi Lab" w:date="2020-03-15T00:36:00Z">
            <w:rPr>
              <w:rFonts w:ascii="Times New Roman" w:eastAsiaTheme="minorHAnsi" w:hAnsi="Times New Roman" w:cs="Times New Roman"/>
              <w:color w:val="000000"/>
              <w:kern w:val="0"/>
            </w:rPr>
          </w:rPrChange>
        </w:rPr>
        <w:t>no any</w:t>
      </w:r>
      <w:proofErr w:type="gramEnd"/>
      <w:r w:rsidR="0088500F" w:rsidRPr="003E0AB7">
        <w:rPr>
          <w:rFonts w:ascii="Arial" w:eastAsiaTheme="minorHAnsi" w:hAnsi="Arial" w:cs="Arial"/>
          <w:color w:val="000000"/>
          <w:kern w:val="0"/>
          <w:sz w:val="22"/>
          <w:szCs w:val="22"/>
          <w:rPrChange w:id="241" w:author="Schrodi Lab" w:date="2020-03-15T00:36:00Z">
            <w:rPr>
              <w:rFonts w:ascii="Times New Roman" w:eastAsiaTheme="minorHAnsi" w:hAnsi="Times New Roman" w:cs="Times New Roman"/>
              <w:color w:val="000000"/>
              <w:kern w:val="0"/>
            </w:rPr>
          </w:rPrChange>
        </w:rPr>
        <w:t xml:space="preserve"> treatment </w:t>
      </w:r>
      <w:r w:rsidRPr="003E0AB7">
        <w:rPr>
          <w:rFonts w:ascii="Arial" w:eastAsiaTheme="minorHAnsi" w:hAnsi="Arial" w:cs="Arial"/>
          <w:color w:val="000000"/>
          <w:kern w:val="0"/>
          <w:sz w:val="22"/>
          <w:szCs w:val="22"/>
          <w:rPrChange w:id="242" w:author="Schrodi Lab" w:date="2020-03-15T00:36:00Z">
            <w:rPr>
              <w:rFonts w:ascii="Times New Roman" w:eastAsiaTheme="minorHAnsi" w:hAnsi="Times New Roman" w:cs="Times New Roman"/>
              <w:color w:val="000000"/>
              <w:kern w:val="0"/>
            </w:rPr>
          </w:rPrChange>
        </w:rPr>
        <w:t>before</w:t>
      </w:r>
      <w:r w:rsidR="0088500F" w:rsidRPr="003E0AB7">
        <w:rPr>
          <w:rFonts w:ascii="Arial" w:eastAsiaTheme="minorHAnsi" w:hAnsi="Arial" w:cs="Arial"/>
          <w:color w:val="000000"/>
          <w:kern w:val="0"/>
          <w:sz w:val="22"/>
          <w:szCs w:val="22"/>
          <w:rPrChange w:id="243" w:author="Schrodi Lab" w:date="2020-03-15T00:36:00Z">
            <w:rPr>
              <w:rFonts w:ascii="Times New Roman" w:eastAsiaTheme="minorHAnsi" w:hAnsi="Times New Roman" w:cs="Times New Roman"/>
              <w:color w:val="000000"/>
              <w:kern w:val="0"/>
            </w:rPr>
          </w:rPrChange>
        </w:rPr>
        <w:t xml:space="preserve"> the</w:t>
      </w:r>
      <w:r w:rsidRPr="003E0AB7">
        <w:rPr>
          <w:rFonts w:ascii="Arial" w:eastAsiaTheme="minorHAnsi" w:hAnsi="Arial" w:cs="Arial"/>
          <w:color w:val="000000"/>
          <w:kern w:val="0"/>
          <w:sz w:val="22"/>
          <w:szCs w:val="22"/>
          <w:rPrChange w:id="244" w:author="Schrodi Lab" w:date="2020-03-15T00:36:00Z">
            <w:rPr>
              <w:rFonts w:ascii="Times New Roman" w:eastAsiaTheme="minorHAnsi" w:hAnsi="Times New Roman" w:cs="Times New Roman"/>
              <w:color w:val="000000"/>
              <w:kern w:val="0"/>
            </w:rPr>
          </w:rPrChange>
        </w:rPr>
        <w:t>ir</w:t>
      </w:r>
      <w:r w:rsidR="0088500F" w:rsidRPr="003E0AB7">
        <w:rPr>
          <w:rFonts w:ascii="Arial" w:eastAsiaTheme="minorHAnsi" w:hAnsi="Arial" w:cs="Arial"/>
          <w:color w:val="000000"/>
          <w:kern w:val="0"/>
          <w:sz w:val="22"/>
          <w:szCs w:val="22"/>
          <w:rPrChange w:id="245" w:author="Schrodi Lab" w:date="2020-03-15T00:36:00Z">
            <w:rPr>
              <w:rFonts w:ascii="Times New Roman" w:eastAsiaTheme="minorHAnsi" w:hAnsi="Times New Roman" w:cs="Times New Roman"/>
              <w:color w:val="000000"/>
              <w:kern w:val="0"/>
            </w:rPr>
          </w:rPrChange>
        </w:rPr>
        <w:t xml:space="preserve"> surger</w:t>
      </w:r>
      <w:r w:rsidR="001302DB" w:rsidRPr="003E0AB7">
        <w:rPr>
          <w:rFonts w:ascii="Arial" w:eastAsiaTheme="minorHAnsi" w:hAnsi="Arial" w:cs="Arial"/>
          <w:color w:val="000000"/>
          <w:kern w:val="0"/>
          <w:sz w:val="22"/>
          <w:szCs w:val="22"/>
          <w:rPrChange w:id="246" w:author="Schrodi Lab" w:date="2020-03-15T00:36:00Z">
            <w:rPr>
              <w:rFonts w:ascii="Times New Roman" w:eastAsiaTheme="minorHAnsi" w:hAnsi="Times New Roman" w:cs="Times New Roman"/>
              <w:color w:val="000000"/>
              <w:kern w:val="0"/>
            </w:rPr>
          </w:rPrChange>
        </w:rPr>
        <w:t>ies</w:t>
      </w:r>
      <w:r w:rsidR="0088500F" w:rsidRPr="003E0AB7">
        <w:rPr>
          <w:rFonts w:ascii="Arial" w:eastAsiaTheme="minorHAnsi" w:hAnsi="Arial" w:cs="Arial"/>
          <w:color w:val="000000"/>
          <w:kern w:val="0"/>
          <w:sz w:val="22"/>
          <w:szCs w:val="22"/>
          <w:rPrChange w:id="247" w:author="Schrodi Lab" w:date="2020-03-15T00:36:00Z">
            <w:rPr>
              <w:rFonts w:ascii="Times New Roman" w:eastAsiaTheme="minorHAnsi" w:hAnsi="Times New Roman" w:cs="Times New Roman"/>
              <w:color w:val="000000"/>
              <w:kern w:val="0"/>
            </w:rPr>
          </w:rPrChange>
        </w:rPr>
        <w:t>)</w:t>
      </w:r>
      <w:r w:rsidRPr="003E0AB7">
        <w:rPr>
          <w:rFonts w:ascii="Arial" w:eastAsiaTheme="minorHAnsi" w:hAnsi="Arial" w:cs="Arial"/>
          <w:color w:val="000000"/>
          <w:kern w:val="0"/>
          <w:sz w:val="22"/>
          <w:szCs w:val="22"/>
          <w:rPrChange w:id="248" w:author="Schrodi Lab" w:date="2020-03-15T00:36:00Z">
            <w:rPr>
              <w:rFonts w:ascii="Times New Roman" w:eastAsiaTheme="minorHAnsi" w:hAnsi="Times New Roman" w:cs="Times New Roman"/>
              <w:color w:val="000000"/>
              <w:kern w:val="0"/>
            </w:rPr>
          </w:rPrChange>
        </w:rPr>
        <w:t xml:space="preserve">, except for one with </w:t>
      </w:r>
      <w:bookmarkStart w:id="249" w:name="OLE_LINK156"/>
      <w:bookmarkStart w:id="250" w:name="OLE_LINK157"/>
      <w:r w:rsidR="001302DB" w:rsidRPr="003E0AB7">
        <w:rPr>
          <w:rFonts w:ascii="Arial" w:eastAsiaTheme="minorHAnsi" w:hAnsi="Arial" w:cs="Arial"/>
          <w:color w:val="000000"/>
          <w:kern w:val="0"/>
          <w:sz w:val="22"/>
          <w:szCs w:val="22"/>
          <w:rPrChange w:id="251" w:author="Schrodi Lab" w:date="2020-03-15T00:36:00Z">
            <w:rPr>
              <w:rFonts w:ascii="Times New Roman" w:eastAsiaTheme="minorHAnsi" w:hAnsi="Times New Roman" w:cs="Times New Roman"/>
              <w:color w:val="000000"/>
              <w:kern w:val="0"/>
            </w:rPr>
          </w:rPrChange>
        </w:rPr>
        <w:t>chemo- and radio-therapies</w:t>
      </w:r>
      <w:bookmarkEnd w:id="249"/>
      <w:bookmarkEnd w:id="250"/>
      <w:r w:rsidR="001302DB" w:rsidRPr="003E0AB7">
        <w:rPr>
          <w:rFonts w:ascii="Arial" w:eastAsiaTheme="minorHAnsi" w:hAnsi="Arial" w:cs="Arial"/>
          <w:color w:val="000000"/>
          <w:kern w:val="0"/>
          <w:sz w:val="22"/>
          <w:szCs w:val="22"/>
          <w:rPrChange w:id="252" w:author="Schrodi Lab" w:date="2020-03-15T00:36:00Z">
            <w:rPr>
              <w:rFonts w:ascii="Times New Roman" w:eastAsiaTheme="minorHAnsi" w:hAnsi="Times New Roman" w:cs="Times New Roman"/>
              <w:color w:val="000000"/>
              <w:kern w:val="0"/>
            </w:rPr>
          </w:rPrChange>
        </w:rPr>
        <w:t xml:space="preserve"> 8 months prior to his surgery</w:t>
      </w:r>
      <w:bookmarkEnd w:id="229"/>
      <w:bookmarkEnd w:id="230"/>
      <w:r w:rsidR="008E5333" w:rsidRPr="003E0AB7">
        <w:rPr>
          <w:rFonts w:ascii="Arial" w:eastAsiaTheme="minorHAnsi" w:hAnsi="Arial" w:cs="Arial"/>
          <w:color w:val="000000"/>
          <w:kern w:val="0"/>
          <w:sz w:val="22"/>
          <w:szCs w:val="22"/>
          <w:rPrChange w:id="253" w:author="Schrodi Lab" w:date="2020-03-15T00:36:00Z">
            <w:rPr>
              <w:rFonts w:ascii="Times New Roman" w:eastAsiaTheme="minorHAnsi" w:hAnsi="Times New Roman" w:cs="Times New Roman"/>
              <w:color w:val="000000"/>
              <w:kern w:val="0"/>
            </w:rPr>
          </w:rPrChange>
        </w:rPr>
        <w:t>.</w:t>
      </w:r>
      <w:r w:rsidRPr="003E0AB7">
        <w:rPr>
          <w:rFonts w:ascii="Arial" w:eastAsiaTheme="minorHAnsi" w:hAnsi="Arial" w:cs="Arial"/>
          <w:color w:val="000000"/>
          <w:kern w:val="0"/>
          <w:sz w:val="22"/>
          <w:szCs w:val="22"/>
          <w:rPrChange w:id="254" w:author="Schrodi Lab" w:date="2020-03-15T00:36:00Z">
            <w:rPr>
              <w:rFonts w:ascii="Times New Roman" w:eastAsiaTheme="minorHAnsi" w:hAnsi="Times New Roman" w:cs="Times New Roman"/>
              <w:color w:val="000000"/>
              <w:kern w:val="0"/>
            </w:rPr>
          </w:rPrChange>
        </w:rPr>
        <w:t xml:space="preserve"> </w:t>
      </w:r>
    </w:p>
    <w:p w14:paraId="38DE2752" w14:textId="3E92F038" w:rsidR="000A706A" w:rsidRPr="003E0AB7" w:rsidRDefault="00680F29" w:rsidP="0088732E">
      <w:pPr>
        <w:widowControl/>
        <w:snapToGrid w:val="0"/>
        <w:spacing w:afterLines="50" w:after="163"/>
        <w:rPr>
          <w:rFonts w:ascii="Arial" w:eastAsiaTheme="minorHAnsi" w:hAnsi="Arial" w:cs="Arial"/>
          <w:color w:val="000000"/>
          <w:kern w:val="0"/>
          <w:sz w:val="22"/>
          <w:szCs w:val="22"/>
          <w:shd w:val="clear" w:color="auto" w:fill="FFFFFF"/>
          <w:rPrChange w:id="255" w:author="Schrodi Lab" w:date="2020-03-15T00:36:00Z">
            <w:rPr>
              <w:rFonts w:ascii="Times New Roman" w:eastAsiaTheme="minorHAnsi" w:hAnsi="Times New Roman" w:cs="Times New Roman"/>
              <w:color w:val="000000"/>
              <w:kern w:val="0"/>
              <w:shd w:val="clear" w:color="auto" w:fill="FFFFFF"/>
            </w:rPr>
          </w:rPrChange>
        </w:rPr>
      </w:pPr>
      <w:r w:rsidRPr="003E0AB7">
        <w:rPr>
          <w:rFonts w:ascii="Arial" w:eastAsiaTheme="minorHAnsi" w:hAnsi="Arial" w:cs="Arial"/>
          <w:color w:val="000000"/>
          <w:kern w:val="0"/>
          <w:sz w:val="22"/>
          <w:szCs w:val="22"/>
          <w:rPrChange w:id="256" w:author="Schrodi Lab" w:date="2020-03-15T00:36:00Z">
            <w:rPr>
              <w:rFonts w:ascii="Times New Roman" w:eastAsiaTheme="minorHAnsi" w:hAnsi="Times New Roman" w:cs="Times New Roman"/>
              <w:color w:val="000000"/>
              <w:kern w:val="0"/>
            </w:rPr>
          </w:rPrChange>
        </w:rPr>
        <w:br/>
      </w:r>
      <w:r w:rsidRPr="003E0AB7">
        <w:rPr>
          <w:rFonts w:ascii="Arial" w:eastAsiaTheme="minorHAnsi" w:hAnsi="Arial" w:cs="Arial"/>
          <w:b/>
          <w:color w:val="000000"/>
          <w:kern w:val="0"/>
          <w:sz w:val="22"/>
          <w:szCs w:val="22"/>
          <w:shd w:val="clear" w:color="auto" w:fill="FFFFFF"/>
          <w:rPrChange w:id="257" w:author="Schrodi Lab" w:date="2020-03-15T00:36:00Z">
            <w:rPr>
              <w:rFonts w:ascii="Times New Roman" w:eastAsiaTheme="minorHAnsi" w:hAnsi="Times New Roman" w:cs="Times New Roman"/>
              <w:b/>
              <w:color w:val="000000"/>
              <w:kern w:val="0"/>
              <w:shd w:val="clear" w:color="auto" w:fill="FFFFFF"/>
            </w:rPr>
          </w:rPrChange>
        </w:rPr>
        <w:t>3. </w:t>
      </w:r>
      <w:del w:id="258" w:author="Schrodi Lab" w:date="2020-03-15T00:49:00Z">
        <w:r w:rsidRPr="003E0AB7" w:rsidDel="00C72169">
          <w:rPr>
            <w:rFonts w:ascii="Arial" w:eastAsiaTheme="minorHAnsi" w:hAnsi="Arial" w:cs="Arial"/>
            <w:b/>
            <w:color w:val="000000"/>
            <w:kern w:val="0"/>
            <w:sz w:val="22"/>
            <w:szCs w:val="22"/>
            <w:shd w:val="clear" w:color="auto" w:fill="FFFFFF"/>
            <w:rPrChange w:id="259" w:author="Schrodi Lab" w:date="2020-03-15T00:36:00Z">
              <w:rPr>
                <w:rFonts w:ascii="Times New Roman" w:eastAsiaTheme="minorHAnsi" w:hAnsi="Times New Roman" w:cs="Times New Roman"/>
                <w:b/>
                <w:color w:val="000000"/>
                <w:kern w:val="0"/>
                <w:shd w:val="clear" w:color="auto" w:fill="FFFFFF"/>
              </w:rPr>
            </w:rPrChange>
          </w:rPr>
          <w:delText xml:space="preserve">     </w:delText>
        </w:r>
      </w:del>
      <w:r w:rsidRPr="003E0AB7">
        <w:rPr>
          <w:rFonts w:ascii="Arial" w:eastAsiaTheme="minorHAnsi" w:hAnsi="Arial" w:cs="Arial"/>
          <w:b/>
          <w:color w:val="000000"/>
          <w:kern w:val="0"/>
          <w:sz w:val="22"/>
          <w:szCs w:val="22"/>
          <w:highlight w:val="cyan"/>
          <w:shd w:val="clear" w:color="auto" w:fill="FFFFFF"/>
          <w:rPrChange w:id="260" w:author="Schrodi Lab" w:date="2020-03-15T00:36:00Z">
            <w:rPr>
              <w:rFonts w:ascii="Times New Roman" w:eastAsiaTheme="minorHAnsi" w:hAnsi="Times New Roman" w:cs="Times New Roman"/>
              <w:b/>
              <w:color w:val="000000"/>
              <w:kern w:val="0"/>
              <w:highlight w:val="cyan"/>
              <w:shd w:val="clear" w:color="auto" w:fill="FFFFFF"/>
            </w:rPr>
          </w:rPrChange>
        </w:rPr>
        <w:t>This is a key point, since the authors identified some differentially methylation CpG</w:t>
      </w:r>
      <w:r w:rsidRPr="003E0AB7">
        <w:rPr>
          <w:rFonts w:ascii="Arial" w:eastAsiaTheme="minorHAnsi" w:hAnsi="Arial" w:cs="Arial"/>
          <w:b/>
          <w:color w:val="000000"/>
          <w:kern w:val="0"/>
          <w:sz w:val="22"/>
          <w:szCs w:val="22"/>
          <w:shd w:val="clear" w:color="auto" w:fill="FFFFFF"/>
          <w:rPrChange w:id="261" w:author="Schrodi Lab" w:date="2020-03-15T00:36:00Z">
            <w:rPr>
              <w:rFonts w:ascii="Times New Roman" w:eastAsiaTheme="minorHAnsi" w:hAnsi="Times New Roman" w:cs="Times New Roman"/>
              <w:b/>
              <w:color w:val="000000"/>
              <w:kern w:val="0"/>
              <w:shd w:val="clear" w:color="auto" w:fill="FFFFFF"/>
            </w:rPr>
          </w:rPrChange>
        </w:rPr>
        <w:t xml:space="preserve"> sites and claimed some of the sites might be useful for early detection. The author should check the methylation status of these CpG sites in the blood samples from normal individuals from public databases. Without this data, the clinical utility and the sensitivity of their findings is questionable.</w:t>
      </w:r>
    </w:p>
    <w:p w14:paraId="0E01DAD8" w14:textId="7EC0A35C" w:rsidR="00AF2683" w:rsidRPr="003E0AB7" w:rsidRDefault="00D22DF5" w:rsidP="0088732E">
      <w:pPr>
        <w:widowControl/>
        <w:snapToGrid w:val="0"/>
        <w:spacing w:afterLines="50" w:after="163"/>
        <w:rPr>
          <w:rFonts w:ascii="Arial" w:eastAsiaTheme="minorHAnsi" w:hAnsi="Arial" w:cs="Arial"/>
          <w:color w:val="000000"/>
          <w:kern w:val="0"/>
          <w:sz w:val="22"/>
          <w:szCs w:val="22"/>
          <w:shd w:val="clear" w:color="auto" w:fill="FFFFFF"/>
          <w:rPrChange w:id="262" w:author="Schrodi Lab" w:date="2020-03-15T00:36:00Z">
            <w:rPr>
              <w:rFonts w:ascii="Times New Roman" w:eastAsiaTheme="minorHAnsi" w:hAnsi="Times New Roman" w:cs="Times New Roman"/>
              <w:color w:val="000000"/>
              <w:kern w:val="0"/>
              <w:shd w:val="clear" w:color="auto" w:fill="FFFFFF"/>
            </w:rPr>
          </w:rPrChange>
        </w:rPr>
      </w:pPr>
      <w:bookmarkStart w:id="263" w:name="OLE_LINK60"/>
      <w:bookmarkStart w:id="264" w:name="OLE_LINK61"/>
      <w:r w:rsidRPr="003E0AB7">
        <w:rPr>
          <w:rFonts w:ascii="Arial" w:eastAsiaTheme="minorHAnsi" w:hAnsi="Arial" w:cs="Arial"/>
          <w:color w:val="000000"/>
          <w:kern w:val="0"/>
          <w:sz w:val="22"/>
          <w:szCs w:val="22"/>
          <w:shd w:val="clear" w:color="auto" w:fill="FFFFFF"/>
          <w:rPrChange w:id="265" w:author="Schrodi Lab" w:date="2020-03-15T00:36:00Z">
            <w:rPr>
              <w:rFonts w:ascii="Times New Roman" w:eastAsiaTheme="minorHAnsi" w:hAnsi="Times New Roman" w:cs="Times New Roman"/>
              <w:color w:val="000000"/>
              <w:kern w:val="0"/>
              <w:shd w:val="clear" w:color="auto" w:fill="FFFFFF"/>
            </w:rPr>
          </w:rPrChange>
        </w:rPr>
        <w:t xml:space="preserve">Thank you for the important suggestion. Accordingly, in our revised version, </w:t>
      </w:r>
      <w:ins w:id="266" w:author="czeng" w:date="2020-03-14T20:40:00Z">
        <w:r w:rsidR="00203F34" w:rsidRPr="003E0AB7">
          <w:rPr>
            <w:rFonts w:ascii="Arial" w:eastAsiaTheme="minorHAnsi" w:hAnsi="Arial" w:cs="Arial"/>
            <w:color w:val="000000"/>
            <w:kern w:val="0"/>
            <w:sz w:val="22"/>
            <w:szCs w:val="22"/>
            <w:shd w:val="clear" w:color="auto" w:fill="FFFFFF"/>
            <w:rPrChange w:id="267" w:author="Schrodi Lab" w:date="2020-03-15T00:36:00Z">
              <w:rPr>
                <w:rFonts w:ascii="Times New Roman" w:eastAsiaTheme="minorHAnsi" w:hAnsi="Times New Roman" w:cs="Times New Roman"/>
                <w:color w:val="000000"/>
                <w:kern w:val="0"/>
                <w:shd w:val="clear" w:color="auto" w:fill="FFFFFF"/>
              </w:rPr>
            </w:rPrChange>
          </w:rPr>
          <w:t xml:space="preserve">as a new Table (Table S1), </w:t>
        </w:r>
      </w:ins>
      <w:r w:rsidRPr="003E0AB7">
        <w:rPr>
          <w:rFonts w:ascii="Arial" w:eastAsiaTheme="minorHAnsi" w:hAnsi="Arial" w:cs="Arial"/>
          <w:color w:val="000000"/>
          <w:kern w:val="0"/>
          <w:sz w:val="22"/>
          <w:szCs w:val="22"/>
          <w:shd w:val="clear" w:color="auto" w:fill="FFFFFF"/>
          <w:rPrChange w:id="268" w:author="Schrodi Lab" w:date="2020-03-15T00:36:00Z">
            <w:rPr>
              <w:rFonts w:ascii="Times New Roman" w:eastAsiaTheme="minorHAnsi" w:hAnsi="Times New Roman" w:cs="Times New Roman"/>
              <w:color w:val="000000"/>
              <w:kern w:val="0"/>
              <w:shd w:val="clear" w:color="auto" w:fill="FFFFFF"/>
            </w:rPr>
          </w:rPrChange>
        </w:rPr>
        <w:t>w</w:t>
      </w:r>
      <w:r w:rsidR="00671AC1" w:rsidRPr="003E0AB7">
        <w:rPr>
          <w:rFonts w:ascii="Arial" w:eastAsiaTheme="minorHAnsi" w:hAnsi="Arial" w:cs="Arial"/>
          <w:color w:val="000000"/>
          <w:kern w:val="0"/>
          <w:sz w:val="22"/>
          <w:szCs w:val="22"/>
          <w:shd w:val="clear" w:color="auto" w:fill="FFFFFF"/>
          <w:rPrChange w:id="269" w:author="Schrodi Lab" w:date="2020-03-15T00:36:00Z">
            <w:rPr>
              <w:rFonts w:ascii="Times New Roman" w:eastAsiaTheme="minorHAnsi" w:hAnsi="Times New Roman" w:cs="Times New Roman"/>
              <w:color w:val="000000"/>
              <w:kern w:val="0"/>
              <w:shd w:val="clear" w:color="auto" w:fill="FFFFFF"/>
            </w:rPr>
          </w:rPrChange>
        </w:rPr>
        <w:t xml:space="preserve">e </w:t>
      </w:r>
      <w:r w:rsidRPr="003E0AB7">
        <w:rPr>
          <w:rFonts w:ascii="Arial" w:eastAsiaTheme="minorHAnsi" w:hAnsi="Arial" w:cs="Arial"/>
          <w:color w:val="000000"/>
          <w:kern w:val="0"/>
          <w:sz w:val="22"/>
          <w:szCs w:val="22"/>
          <w:shd w:val="clear" w:color="auto" w:fill="FFFFFF"/>
          <w:rPrChange w:id="270" w:author="Schrodi Lab" w:date="2020-03-15T00:36:00Z">
            <w:rPr>
              <w:rFonts w:ascii="Times New Roman" w:eastAsiaTheme="minorHAnsi" w:hAnsi="Times New Roman" w:cs="Times New Roman"/>
              <w:color w:val="000000"/>
              <w:kern w:val="0"/>
              <w:shd w:val="clear" w:color="auto" w:fill="FFFFFF"/>
            </w:rPr>
          </w:rPrChange>
        </w:rPr>
        <w:t>included</w:t>
      </w:r>
      <w:r w:rsidR="00671AC1" w:rsidRPr="003E0AB7">
        <w:rPr>
          <w:rFonts w:ascii="Arial" w:eastAsiaTheme="minorHAnsi" w:hAnsi="Arial" w:cs="Arial"/>
          <w:color w:val="000000"/>
          <w:kern w:val="0"/>
          <w:sz w:val="22"/>
          <w:szCs w:val="22"/>
          <w:shd w:val="clear" w:color="auto" w:fill="FFFFFF"/>
          <w:rPrChange w:id="271" w:author="Schrodi Lab" w:date="2020-03-15T00:36:00Z">
            <w:rPr>
              <w:rFonts w:ascii="Times New Roman" w:eastAsiaTheme="minorHAnsi" w:hAnsi="Times New Roman" w:cs="Times New Roman"/>
              <w:color w:val="000000"/>
              <w:kern w:val="0"/>
              <w:shd w:val="clear" w:color="auto" w:fill="FFFFFF"/>
            </w:rPr>
          </w:rPrChange>
        </w:rPr>
        <w:t xml:space="preserve"> </w:t>
      </w:r>
      <w:ins w:id="272" w:author="czeng" w:date="2020-03-14T20:35:00Z">
        <w:r w:rsidR="00BE2131" w:rsidRPr="003E0AB7">
          <w:rPr>
            <w:rFonts w:ascii="Arial" w:eastAsiaTheme="minorHAnsi" w:hAnsi="Arial" w:cs="Arial"/>
            <w:color w:val="000000"/>
            <w:kern w:val="0"/>
            <w:sz w:val="22"/>
            <w:szCs w:val="22"/>
            <w:shd w:val="clear" w:color="auto" w:fill="FFFFFF"/>
            <w:rPrChange w:id="273" w:author="Schrodi Lab" w:date="2020-03-15T00:36:00Z">
              <w:rPr>
                <w:rFonts w:ascii="Times New Roman" w:eastAsiaTheme="minorHAnsi" w:hAnsi="Times New Roman" w:cs="Times New Roman"/>
                <w:color w:val="000000"/>
                <w:kern w:val="0"/>
                <w:shd w:val="clear" w:color="auto" w:fill="FFFFFF"/>
              </w:rPr>
            </w:rPrChange>
          </w:rPr>
          <w:t xml:space="preserve">the details of </w:t>
        </w:r>
      </w:ins>
      <w:ins w:id="274" w:author="czeng" w:date="2020-03-14T20:38:00Z">
        <w:r w:rsidR="00BE2131" w:rsidRPr="003E0AB7">
          <w:rPr>
            <w:rFonts w:ascii="Arial" w:eastAsiaTheme="minorHAnsi" w:hAnsi="Arial" w:cs="Arial"/>
            <w:color w:val="000000"/>
            <w:kern w:val="0"/>
            <w:sz w:val="22"/>
            <w:szCs w:val="22"/>
            <w:shd w:val="clear" w:color="auto" w:fill="FFFFFF"/>
            <w:rPrChange w:id="275" w:author="Schrodi Lab" w:date="2020-03-15T00:36:00Z">
              <w:rPr>
                <w:rFonts w:ascii="Times New Roman" w:eastAsiaTheme="minorHAnsi" w:hAnsi="Times New Roman" w:cs="Times New Roman"/>
                <w:color w:val="000000"/>
                <w:kern w:val="0"/>
                <w:shd w:val="clear" w:color="auto" w:fill="FFFFFF"/>
              </w:rPr>
            </w:rPrChange>
          </w:rPr>
          <w:t xml:space="preserve">the </w:t>
        </w:r>
      </w:ins>
      <w:ins w:id="276" w:author="czeng" w:date="2020-03-14T20:39:00Z">
        <w:r w:rsidR="00203F34" w:rsidRPr="003E0AB7">
          <w:rPr>
            <w:rFonts w:ascii="Arial" w:eastAsiaTheme="minorHAnsi" w:hAnsi="Arial" w:cs="Arial"/>
            <w:color w:val="000000"/>
            <w:kern w:val="0"/>
            <w:sz w:val="22"/>
            <w:szCs w:val="22"/>
            <w:shd w:val="clear" w:color="auto" w:fill="FFFFFF"/>
            <w:rPrChange w:id="277" w:author="Schrodi Lab" w:date="2020-03-15T00:36:00Z">
              <w:rPr>
                <w:rFonts w:ascii="Times New Roman" w:eastAsiaTheme="minorHAnsi" w:hAnsi="Times New Roman" w:cs="Times New Roman"/>
                <w:color w:val="000000"/>
                <w:kern w:val="0"/>
                <w:shd w:val="clear" w:color="auto" w:fill="FFFFFF"/>
              </w:rPr>
            </w:rPrChange>
          </w:rPr>
          <w:t xml:space="preserve">methylation </w:t>
        </w:r>
      </w:ins>
      <w:ins w:id="278" w:author="czeng" w:date="2020-03-14T20:38:00Z">
        <w:r w:rsidR="00BE2131" w:rsidRPr="003E0AB7">
          <w:rPr>
            <w:rFonts w:ascii="Arial" w:eastAsiaTheme="minorHAnsi" w:hAnsi="Arial" w:cs="Arial"/>
            <w:color w:val="000000"/>
            <w:kern w:val="0"/>
            <w:sz w:val="22"/>
            <w:szCs w:val="22"/>
            <w:shd w:val="clear" w:color="auto" w:fill="FFFFFF"/>
            <w:rPrChange w:id="279" w:author="Schrodi Lab" w:date="2020-03-15T00:36:00Z">
              <w:rPr>
                <w:rFonts w:ascii="Times New Roman" w:eastAsiaTheme="minorHAnsi" w:hAnsi="Times New Roman" w:cs="Times New Roman"/>
                <w:color w:val="000000"/>
                <w:kern w:val="0"/>
                <w:shd w:val="clear" w:color="auto" w:fill="FFFFFF"/>
              </w:rPr>
            </w:rPrChange>
          </w:rPr>
          <w:t xml:space="preserve">values in </w:t>
        </w:r>
      </w:ins>
      <w:ins w:id="280" w:author="czeng" w:date="2020-03-14T20:35:00Z">
        <w:r w:rsidR="00BE2131" w:rsidRPr="003E0AB7">
          <w:rPr>
            <w:rFonts w:ascii="Arial" w:eastAsiaTheme="minorHAnsi" w:hAnsi="Arial" w:cs="Arial"/>
            <w:color w:val="000000"/>
            <w:kern w:val="0"/>
            <w:sz w:val="22"/>
            <w:szCs w:val="22"/>
            <w:shd w:val="clear" w:color="auto" w:fill="FFFFFF"/>
            <w:rPrChange w:id="281" w:author="Schrodi Lab" w:date="2020-03-15T00:36:00Z">
              <w:rPr>
                <w:rFonts w:ascii="Times New Roman" w:eastAsiaTheme="minorHAnsi" w:hAnsi="Times New Roman" w:cs="Times New Roman"/>
                <w:color w:val="000000"/>
                <w:kern w:val="0"/>
                <w:shd w:val="clear" w:color="auto" w:fill="FFFFFF"/>
              </w:rPr>
            </w:rPrChange>
          </w:rPr>
          <w:t xml:space="preserve">our identified 209 hyper-methylated DMSs in LGA. </w:t>
        </w:r>
      </w:ins>
      <w:ins w:id="282" w:author="czeng" w:date="2020-03-14T21:01:00Z">
        <w:r w:rsidR="00081097" w:rsidRPr="003E0AB7">
          <w:rPr>
            <w:rFonts w:ascii="Arial" w:eastAsiaTheme="minorHAnsi" w:hAnsi="Arial" w:cs="Arial"/>
            <w:color w:val="000000"/>
            <w:kern w:val="0"/>
            <w:sz w:val="22"/>
            <w:szCs w:val="22"/>
            <w:shd w:val="clear" w:color="auto" w:fill="FFFFFF"/>
            <w:rPrChange w:id="283" w:author="Schrodi Lab" w:date="2020-03-15T00:36:00Z">
              <w:rPr>
                <w:rFonts w:ascii="Times New Roman" w:eastAsiaTheme="minorHAnsi" w:hAnsi="Times New Roman" w:cs="Times New Roman"/>
                <w:color w:val="000000"/>
                <w:kern w:val="0"/>
                <w:shd w:val="clear" w:color="auto" w:fill="FFFFFF"/>
              </w:rPr>
            </w:rPrChange>
          </w:rPr>
          <w:t>As suggested</w:t>
        </w:r>
      </w:ins>
      <w:ins w:id="284" w:author="czeng" w:date="2020-03-14T20:36:00Z">
        <w:r w:rsidR="00F145FA" w:rsidRPr="003E0AB7">
          <w:rPr>
            <w:rFonts w:ascii="Arial" w:eastAsiaTheme="minorHAnsi" w:hAnsi="Arial" w:cs="Arial"/>
            <w:color w:val="000000"/>
            <w:kern w:val="0"/>
            <w:sz w:val="22"/>
            <w:szCs w:val="22"/>
            <w:shd w:val="clear" w:color="auto" w:fill="FFFFFF"/>
            <w:rPrChange w:id="285" w:author="Schrodi Lab" w:date="2020-03-15T00:36:00Z">
              <w:rPr>
                <w:rFonts w:ascii="Times New Roman" w:eastAsiaTheme="minorHAnsi" w:hAnsi="Times New Roman" w:cs="Times New Roman"/>
                <w:color w:val="000000"/>
                <w:kern w:val="0"/>
                <w:shd w:val="clear" w:color="auto" w:fill="FFFFFF"/>
              </w:rPr>
            </w:rPrChange>
          </w:rPr>
          <w:t xml:space="preserve"> we</w:t>
        </w:r>
      </w:ins>
      <w:ins w:id="286" w:author="czeng" w:date="2020-03-14T21:01:00Z">
        <w:r w:rsidR="00081097" w:rsidRPr="003E0AB7">
          <w:rPr>
            <w:rFonts w:ascii="Arial" w:eastAsiaTheme="minorHAnsi" w:hAnsi="Arial" w:cs="Arial"/>
            <w:color w:val="000000"/>
            <w:kern w:val="0"/>
            <w:sz w:val="22"/>
            <w:szCs w:val="22"/>
            <w:shd w:val="clear" w:color="auto" w:fill="FFFFFF"/>
            <w:rPrChange w:id="287" w:author="Schrodi Lab" w:date="2020-03-15T00:36:00Z">
              <w:rPr>
                <w:rFonts w:ascii="Times New Roman" w:eastAsiaTheme="minorHAnsi" w:hAnsi="Times New Roman" w:cs="Times New Roman"/>
                <w:color w:val="000000"/>
                <w:kern w:val="0"/>
                <w:shd w:val="clear" w:color="auto" w:fill="FFFFFF"/>
              </w:rPr>
            </w:rPrChange>
          </w:rPr>
          <w:t xml:space="preserve"> also</w:t>
        </w:r>
      </w:ins>
      <w:ins w:id="288" w:author="czeng" w:date="2020-03-14T20:36:00Z">
        <w:r w:rsidR="00F145FA" w:rsidRPr="003E0AB7">
          <w:rPr>
            <w:rFonts w:ascii="Arial" w:eastAsiaTheme="minorHAnsi" w:hAnsi="Arial" w:cs="Arial"/>
            <w:color w:val="000000"/>
            <w:kern w:val="0"/>
            <w:sz w:val="22"/>
            <w:szCs w:val="22"/>
            <w:shd w:val="clear" w:color="auto" w:fill="FFFFFF"/>
            <w:rPrChange w:id="289" w:author="Schrodi Lab" w:date="2020-03-15T00:36:00Z">
              <w:rPr>
                <w:rFonts w:ascii="Times New Roman" w:eastAsiaTheme="minorHAnsi" w:hAnsi="Times New Roman" w:cs="Times New Roman"/>
                <w:color w:val="000000"/>
                <w:kern w:val="0"/>
                <w:shd w:val="clear" w:color="auto" w:fill="FFFFFF"/>
              </w:rPr>
            </w:rPrChange>
          </w:rPr>
          <w:t xml:space="preserve"> checked</w:t>
        </w:r>
        <w:r w:rsidR="00BE2131" w:rsidRPr="003E0AB7">
          <w:rPr>
            <w:rFonts w:ascii="Arial" w:eastAsiaTheme="minorHAnsi" w:hAnsi="Arial" w:cs="Arial"/>
            <w:color w:val="000000"/>
            <w:kern w:val="0"/>
            <w:sz w:val="22"/>
            <w:szCs w:val="22"/>
            <w:shd w:val="clear" w:color="auto" w:fill="FFFFFF"/>
            <w:rPrChange w:id="290" w:author="Schrodi Lab" w:date="2020-03-15T00:36:00Z">
              <w:rPr>
                <w:rFonts w:ascii="Times New Roman" w:eastAsiaTheme="minorHAnsi" w:hAnsi="Times New Roman" w:cs="Times New Roman"/>
                <w:color w:val="000000"/>
                <w:kern w:val="0"/>
                <w:shd w:val="clear" w:color="auto" w:fill="FFFFFF"/>
              </w:rPr>
            </w:rPrChange>
          </w:rPr>
          <w:t xml:space="preserve"> the </w:t>
        </w:r>
      </w:ins>
      <w:r w:rsidR="00671AC1" w:rsidRPr="003E0AB7">
        <w:rPr>
          <w:rFonts w:ascii="Arial" w:eastAsiaTheme="minorHAnsi" w:hAnsi="Arial" w:cs="Arial"/>
          <w:color w:val="000000"/>
          <w:kern w:val="0"/>
          <w:sz w:val="22"/>
          <w:szCs w:val="22"/>
          <w:shd w:val="clear" w:color="auto" w:fill="FFFFFF"/>
          <w:rPrChange w:id="291" w:author="Schrodi Lab" w:date="2020-03-15T00:36:00Z">
            <w:rPr>
              <w:rFonts w:ascii="Times New Roman" w:eastAsiaTheme="minorHAnsi" w:hAnsi="Times New Roman" w:cs="Times New Roman"/>
              <w:color w:val="000000"/>
              <w:kern w:val="0"/>
              <w:shd w:val="clear" w:color="auto" w:fill="FFFFFF"/>
            </w:rPr>
          </w:rPrChange>
        </w:rPr>
        <w:t xml:space="preserve">DNA methylation </w:t>
      </w:r>
      <w:ins w:id="292" w:author="czeng" w:date="2020-03-14T20:52:00Z">
        <w:r w:rsidR="00F145FA" w:rsidRPr="003E0AB7">
          <w:rPr>
            <w:rFonts w:ascii="Arial" w:eastAsiaTheme="minorHAnsi" w:hAnsi="Arial" w:cs="Arial"/>
            <w:color w:val="000000"/>
            <w:kern w:val="0"/>
            <w:sz w:val="22"/>
            <w:szCs w:val="22"/>
            <w:shd w:val="clear" w:color="auto" w:fill="FFFFFF"/>
            <w:rPrChange w:id="293" w:author="Schrodi Lab" w:date="2020-03-15T00:36:00Z">
              <w:rPr>
                <w:rFonts w:ascii="Times New Roman" w:eastAsiaTheme="minorHAnsi" w:hAnsi="Times New Roman" w:cs="Times New Roman"/>
                <w:color w:val="000000"/>
                <w:kern w:val="0"/>
                <w:shd w:val="clear" w:color="auto" w:fill="FFFFFF"/>
              </w:rPr>
            </w:rPrChange>
          </w:rPr>
          <w:t xml:space="preserve">level of these 209 site </w:t>
        </w:r>
      </w:ins>
      <w:ins w:id="294" w:author="czeng" w:date="2020-03-14T20:53:00Z">
        <w:r w:rsidR="00F145FA" w:rsidRPr="003E0AB7">
          <w:rPr>
            <w:rFonts w:ascii="Arial" w:eastAsiaTheme="minorHAnsi" w:hAnsi="Arial" w:cs="Arial"/>
            <w:color w:val="000000"/>
            <w:kern w:val="0"/>
            <w:sz w:val="22"/>
            <w:szCs w:val="22"/>
            <w:shd w:val="clear" w:color="auto" w:fill="FFFFFF"/>
            <w:rPrChange w:id="295" w:author="Schrodi Lab" w:date="2020-03-15T00:36:00Z">
              <w:rPr>
                <w:rFonts w:ascii="Times New Roman" w:eastAsiaTheme="minorHAnsi" w:hAnsi="Times New Roman" w:cs="Times New Roman"/>
                <w:color w:val="000000"/>
                <w:kern w:val="0"/>
                <w:shd w:val="clear" w:color="auto" w:fill="FFFFFF"/>
              </w:rPr>
            </w:rPrChange>
          </w:rPr>
          <w:t>in</w:t>
        </w:r>
      </w:ins>
      <w:del w:id="296" w:author="czeng" w:date="2020-03-14T20:52:00Z">
        <w:r w:rsidR="00671AC1" w:rsidRPr="003E0AB7" w:rsidDel="00F145FA">
          <w:rPr>
            <w:rFonts w:ascii="Arial" w:eastAsiaTheme="minorHAnsi" w:hAnsi="Arial" w:cs="Arial"/>
            <w:color w:val="000000"/>
            <w:kern w:val="0"/>
            <w:sz w:val="22"/>
            <w:szCs w:val="22"/>
            <w:shd w:val="clear" w:color="auto" w:fill="FFFFFF"/>
            <w:rPrChange w:id="297" w:author="Schrodi Lab" w:date="2020-03-15T00:36:00Z">
              <w:rPr>
                <w:rFonts w:ascii="Times New Roman" w:eastAsiaTheme="minorHAnsi" w:hAnsi="Times New Roman" w:cs="Times New Roman"/>
                <w:color w:val="000000"/>
                <w:kern w:val="0"/>
                <w:shd w:val="clear" w:color="auto" w:fill="FFFFFF"/>
              </w:rPr>
            </w:rPrChange>
          </w:rPr>
          <w:delText>da</w:delText>
        </w:r>
      </w:del>
      <w:del w:id="298" w:author="czeng" w:date="2020-03-14T20:53:00Z">
        <w:r w:rsidR="00671AC1" w:rsidRPr="003E0AB7" w:rsidDel="00F145FA">
          <w:rPr>
            <w:rFonts w:ascii="Arial" w:eastAsiaTheme="minorHAnsi" w:hAnsi="Arial" w:cs="Arial"/>
            <w:color w:val="000000"/>
            <w:kern w:val="0"/>
            <w:sz w:val="22"/>
            <w:szCs w:val="22"/>
            <w:shd w:val="clear" w:color="auto" w:fill="FFFFFF"/>
            <w:rPrChange w:id="299" w:author="Schrodi Lab" w:date="2020-03-15T00:36:00Z">
              <w:rPr>
                <w:rFonts w:ascii="Times New Roman" w:eastAsiaTheme="minorHAnsi" w:hAnsi="Times New Roman" w:cs="Times New Roman"/>
                <w:color w:val="000000"/>
                <w:kern w:val="0"/>
                <w:shd w:val="clear" w:color="auto" w:fill="FFFFFF"/>
              </w:rPr>
            </w:rPrChange>
          </w:rPr>
          <w:delText>ta of</w:delText>
        </w:r>
      </w:del>
      <w:r w:rsidR="00671AC1" w:rsidRPr="003E0AB7">
        <w:rPr>
          <w:rFonts w:ascii="Arial" w:eastAsiaTheme="minorHAnsi" w:hAnsi="Arial" w:cs="Arial"/>
          <w:color w:val="000000"/>
          <w:kern w:val="0"/>
          <w:sz w:val="22"/>
          <w:szCs w:val="22"/>
          <w:shd w:val="clear" w:color="auto" w:fill="FFFFFF"/>
          <w:rPrChange w:id="300" w:author="Schrodi Lab" w:date="2020-03-15T00:36:00Z">
            <w:rPr>
              <w:rFonts w:ascii="Times New Roman" w:eastAsiaTheme="minorHAnsi" w:hAnsi="Times New Roman" w:cs="Times New Roman"/>
              <w:color w:val="000000"/>
              <w:kern w:val="0"/>
              <w:shd w:val="clear" w:color="auto" w:fill="FFFFFF"/>
            </w:rPr>
          </w:rPrChange>
        </w:rPr>
        <w:t xml:space="preserve"> 656 cases of </w:t>
      </w:r>
      <w:ins w:id="301" w:author="czeng" w:date="2020-03-14T21:12:00Z">
        <w:r w:rsidR="00B23DF4" w:rsidRPr="003E0AB7">
          <w:rPr>
            <w:rFonts w:ascii="Arial" w:eastAsiaTheme="minorHAnsi" w:hAnsi="Arial" w:cs="Arial"/>
            <w:color w:val="000000"/>
            <w:kern w:val="0"/>
            <w:sz w:val="22"/>
            <w:szCs w:val="22"/>
            <w:shd w:val="clear" w:color="auto" w:fill="FFFFFF"/>
            <w:rPrChange w:id="302" w:author="Schrodi Lab" w:date="2020-03-15T00:36:00Z">
              <w:rPr>
                <w:rFonts w:ascii="Times New Roman" w:eastAsiaTheme="minorHAnsi" w:hAnsi="Times New Roman" w:cs="Times New Roman"/>
                <w:color w:val="000000"/>
                <w:kern w:val="0"/>
                <w:highlight w:val="magenta"/>
                <w:shd w:val="clear" w:color="auto" w:fill="FFFFFF"/>
              </w:rPr>
            </w:rPrChange>
          </w:rPr>
          <w:t xml:space="preserve">human </w:t>
        </w:r>
      </w:ins>
      <w:del w:id="303" w:author="czeng" w:date="2020-03-14T21:12:00Z">
        <w:r w:rsidR="00671AC1" w:rsidRPr="003E0AB7" w:rsidDel="00B23DF4">
          <w:rPr>
            <w:rFonts w:ascii="Arial" w:eastAsiaTheme="minorHAnsi" w:hAnsi="Arial" w:cs="Arial"/>
            <w:color w:val="000000"/>
            <w:kern w:val="0"/>
            <w:sz w:val="22"/>
            <w:szCs w:val="22"/>
            <w:shd w:val="clear" w:color="auto" w:fill="FFFFFF"/>
            <w:rPrChange w:id="304" w:author="Schrodi Lab" w:date="2020-03-15T00:36:00Z">
              <w:rPr>
                <w:rFonts w:ascii="Times New Roman" w:eastAsiaTheme="minorHAnsi" w:hAnsi="Times New Roman" w:cs="Times New Roman"/>
                <w:color w:val="000000"/>
                <w:kern w:val="0"/>
                <w:shd w:val="clear" w:color="auto" w:fill="FFFFFF"/>
              </w:rPr>
            </w:rPrChange>
          </w:rPr>
          <w:delText xml:space="preserve">white </w:delText>
        </w:r>
      </w:del>
      <w:ins w:id="305" w:author="czeng" w:date="2020-03-14T21:12:00Z">
        <w:r w:rsidR="00B23DF4" w:rsidRPr="003E0AB7">
          <w:rPr>
            <w:rFonts w:ascii="Arial" w:eastAsiaTheme="minorHAnsi" w:hAnsi="Arial" w:cs="Arial"/>
            <w:color w:val="000000"/>
            <w:kern w:val="0"/>
            <w:sz w:val="22"/>
            <w:szCs w:val="22"/>
            <w:shd w:val="clear" w:color="auto" w:fill="FFFFFF"/>
            <w:rPrChange w:id="306" w:author="Schrodi Lab" w:date="2020-03-15T00:36:00Z">
              <w:rPr>
                <w:rFonts w:ascii="Times New Roman" w:eastAsiaTheme="minorHAnsi" w:hAnsi="Times New Roman" w:cs="Times New Roman"/>
                <w:color w:val="000000"/>
                <w:kern w:val="0"/>
                <w:shd w:val="clear" w:color="auto" w:fill="FFFFFF"/>
              </w:rPr>
            </w:rPrChange>
          </w:rPr>
          <w:t xml:space="preserve">whole </w:t>
        </w:r>
      </w:ins>
      <w:r w:rsidR="00671AC1" w:rsidRPr="003E0AB7">
        <w:rPr>
          <w:rFonts w:ascii="Arial" w:eastAsiaTheme="minorHAnsi" w:hAnsi="Arial" w:cs="Arial"/>
          <w:color w:val="000000"/>
          <w:kern w:val="0"/>
          <w:sz w:val="22"/>
          <w:szCs w:val="22"/>
          <w:shd w:val="clear" w:color="auto" w:fill="FFFFFF"/>
          <w:rPrChange w:id="307" w:author="Schrodi Lab" w:date="2020-03-15T00:36:00Z">
            <w:rPr>
              <w:rFonts w:ascii="Times New Roman" w:eastAsiaTheme="minorHAnsi" w:hAnsi="Times New Roman" w:cs="Times New Roman"/>
              <w:color w:val="000000"/>
              <w:kern w:val="0"/>
              <w:shd w:val="clear" w:color="auto" w:fill="FFFFFF"/>
            </w:rPr>
          </w:rPrChange>
        </w:rPr>
        <w:t xml:space="preserve">blood </w:t>
      </w:r>
      <w:del w:id="308" w:author="czeng" w:date="2020-03-14T21:12:00Z">
        <w:r w:rsidR="00671AC1" w:rsidRPr="003E0AB7" w:rsidDel="00B23DF4">
          <w:rPr>
            <w:rFonts w:ascii="Arial" w:eastAsiaTheme="minorHAnsi" w:hAnsi="Arial" w:cs="Arial"/>
            <w:color w:val="000000"/>
            <w:kern w:val="0"/>
            <w:sz w:val="22"/>
            <w:szCs w:val="22"/>
            <w:shd w:val="clear" w:color="auto" w:fill="FFFFFF"/>
            <w:rPrChange w:id="309" w:author="Schrodi Lab" w:date="2020-03-15T00:36:00Z">
              <w:rPr>
                <w:rFonts w:ascii="Times New Roman" w:eastAsiaTheme="minorHAnsi" w:hAnsi="Times New Roman" w:cs="Times New Roman"/>
                <w:color w:val="000000"/>
                <w:kern w:val="0"/>
                <w:shd w:val="clear" w:color="auto" w:fill="FFFFFF"/>
              </w:rPr>
            </w:rPrChange>
          </w:rPr>
          <w:delText xml:space="preserve">cells </w:delText>
        </w:r>
      </w:del>
      <w:r w:rsidR="001302DB" w:rsidRPr="003E0AB7">
        <w:rPr>
          <w:rFonts w:ascii="Arial" w:eastAsiaTheme="minorHAnsi" w:hAnsi="Arial" w:cs="Arial"/>
          <w:color w:val="000000"/>
          <w:kern w:val="0"/>
          <w:sz w:val="22"/>
          <w:szCs w:val="22"/>
          <w:shd w:val="clear" w:color="auto" w:fill="FFFFFF"/>
          <w:rPrChange w:id="310" w:author="Schrodi Lab" w:date="2020-03-15T00:36:00Z">
            <w:rPr>
              <w:rFonts w:ascii="Times New Roman" w:eastAsiaTheme="minorHAnsi" w:hAnsi="Times New Roman" w:cs="Times New Roman"/>
              <w:color w:val="000000"/>
              <w:kern w:val="0"/>
              <w:shd w:val="clear" w:color="auto" w:fill="FFFFFF"/>
            </w:rPr>
          </w:rPrChange>
        </w:rPr>
        <w:t xml:space="preserve">from </w:t>
      </w:r>
      <w:r w:rsidR="00671AC1" w:rsidRPr="003E0AB7">
        <w:rPr>
          <w:rFonts w:ascii="Arial" w:eastAsiaTheme="minorHAnsi" w:hAnsi="Arial" w:cs="Arial"/>
          <w:color w:val="000000"/>
          <w:kern w:val="0"/>
          <w:sz w:val="22"/>
          <w:szCs w:val="22"/>
          <w:shd w:val="clear" w:color="auto" w:fill="FFFFFF"/>
          <w:rPrChange w:id="311" w:author="Schrodi Lab" w:date="2020-03-15T00:36:00Z">
            <w:rPr>
              <w:rFonts w:ascii="Times New Roman" w:eastAsiaTheme="minorHAnsi" w:hAnsi="Times New Roman" w:cs="Times New Roman"/>
              <w:color w:val="000000"/>
              <w:kern w:val="0"/>
              <w:shd w:val="clear" w:color="auto" w:fill="FFFFFF"/>
            </w:rPr>
          </w:rPrChange>
        </w:rPr>
        <w:t>GEO</w:t>
      </w:r>
      <w:r w:rsidR="001302DB" w:rsidRPr="003E0AB7">
        <w:rPr>
          <w:rFonts w:ascii="Arial" w:eastAsiaTheme="minorHAnsi" w:hAnsi="Arial" w:cs="Arial"/>
          <w:color w:val="000000"/>
          <w:kern w:val="0"/>
          <w:sz w:val="22"/>
          <w:szCs w:val="22"/>
          <w:shd w:val="clear" w:color="auto" w:fill="FFFFFF"/>
          <w:rPrChange w:id="312" w:author="Schrodi Lab" w:date="2020-03-15T00:36:00Z">
            <w:rPr>
              <w:rFonts w:ascii="Times New Roman" w:eastAsiaTheme="minorHAnsi" w:hAnsi="Times New Roman" w:cs="Times New Roman"/>
              <w:color w:val="000000"/>
              <w:kern w:val="0"/>
              <w:shd w:val="clear" w:color="auto" w:fill="FFFFFF"/>
            </w:rPr>
          </w:rPrChange>
        </w:rPr>
        <w:t xml:space="preserve"> (</w:t>
      </w:r>
      <w:r w:rsidR="00671AC1" w:rsidRPr="003E0AB7">
        <w:rPr>
          <w:rFonts w:ascii="Arial" w:eastAsiaTheme="minorHAnsi" w:hAnsi="Arial" w:cs="Arial"/>
          <w:color w:val="000000"/>
          <w:kern w:val="0"/>
          <w:sz w:val="22"/>
          <w:szCs w:val="22"/>
          <w:shd w:val="clear" w:color="auto" w:fill="FFFFFF"/>
          <w:rPrChange w:id="313" w:author="Schrodi Lab" w:date="2020-03-15T00:36:00Z">
            <w:rPr>
              <w:rFonts w:ascii="Times New Roman" w:eastAsiaTheme="minorHAnsi" w:hAnsi="Times New Roman" w:cs="Times New Roman"/>
              <w:color w:val="000000"/>
              <w:kern w:val="0"/>
              <w:shd w:val="clear" w:color="auto" w:fill="FFFFFF"/>
            </w:rPr>
          </w:rPrChange>
        </w:rPr>
        <w:t xml:space="preserve">accession number </w:t>
      </w:r>
      <w:bookmarkStart w:id="314" w:name="OLE_LINK160"/>
      <w:bookmarkStart w:id="315" w:name="OLE_LINK161"/>
      <w:bookmarkStart w:id="316" w:name="OLE_LINK21"/>
      <w:r w:rsidR="00671AC1" w:rsidRPr="003E0AB7">
        <w:rPr>
          <w:rFonts w:ascii="Arial" w:eastAsiaTheme="minorHAnsi" w:hAnsi="Arial" w:cs="Arial"/>
          <w:color w:val="000000"/>
          <w:kern w:val="0"/>
          <w:sz w:val="22"/>
          <w:szCs w:val="22"/>
          <w:shd w:val="clear" w:color="auto" w:fill="FFFFFF"/>
          <w:rPrChange w:id="317" w:author="Schrodi Lab" w:date="2020-03-15T00:36:00Z">
            <w:rPr>
              <w:rFonts w:ascii="Times New Roman" w:eastAsiaTheme="minorHAnsi" w:hAnsi="Times New Roman" w:cs="Times New Roman"/>
              <w:color w:val="000000"/>
              <w:kern w:val="0"/>
              <w:shd w:val="clear" w:color="auto" w:fill="FFFFFF"/>
            </w:rPr>
          </w:rPrChange>
        </w:rPr>
        <w:t>GSE40279</w:t>
      </w:r>
      <w:bookmarkEnd w:id="314"/>
      <w:bookmarkEnd w:id="315"/>
      <w:bookmarkEnd w:id="316"/>
      <w:r w:rsidR="001302DB" w:rsidRPr="003E0AB7">
        <w:rPr>
          <w:rFonts w:ascii="Arial" w:eastAsiaTheme="minorHAnsi" w:hAnsi="Arial" w:cs="Arial"/>
          <w:color w:val="000000"/>
          <w:kern w:val="0"/>
          <w:sz w:val="22"/>
          <w:szCs w:val="22"/>
          <w:shd w:val="clear" w:color="auto" w:fill="FFFFFF"/>
          <w:rPrChange w:id="318" w:author="Schrodi Lab" w:date="2020-03-15T00:36:00Z">
            <w:rPr>
              <w:rFonts w:ascii="Times New Roman" w:eastAsiaTheme="minorHAnsi" w:hAnsi="Times New Roman" w:cs="Times New Roman"/>
              <w:color w:val="000000"/>
              <w:kern w:val="0"/>
              <w:shd w:val="clear" w:color="auto" w:fill="FFFFFF"/>
            </w:rPr>
          </w:rPrChange>
        </w:rPr>
        <w:t>)</w:t>
      </w:r>
      <w:ins w:id="319" w:author="czeng" w:date="2020-03-14T20:47:00Z">
        <w:r w:rsidR="00203F34" w:rsidRPr="003E0AB7">
          <w:rPr>
            <w:rFonts w:ascii="Arial" w:eastAsiaTheme="minorHAnsi" w:hAnsi="Arial" w:cs="Arial"/>
            <w:color w:val="000000"/>
            <w:kern w:val="0"/>
            <w:sz w:val="22"/>
            <w:szCs w:val="22"/>
            <w:shd w:val="clear" w:color="auto" w:fill="FFFFFF"/>
            <w:rPrChange w:id="320" w:author="Schrodi Lab" w:date="2020-03-15T00:36:00Z">
              <w:rPr>
                <w:rFonts w:ascii="Times New Roman" w:eastAsiaTheme="minorHAnsi" w:hAnsi="Times New Roman" w:cs="Times New Roman"/>
                <w:color w:val="000000"/>
                <w:kern w:val="0"/>
                <w:shd w:val="clear" w:color="auto" w:fill="FFFFFF"/>
              </w:rPr>
            </w:rPrChange>
          </w:rPr>
          <w:t xml:space="preserve"> and plotted a heatmap as Figure S7</w:t>
        </w:r>
      </w:ins>
      <w:ins w:id="321" w:author="czeng" w:date="2020-03-14T21:01:00Z">
        <w:r w:rsidR="00081097" w:rsidRPr="003E0AB7">
          <w:rPr>
            <w:rFonts w:ascii="Arial" w:eastAsiaTheme="minorHAnsi" w:hAnsi="Arial" w:cs="Arial"/>
            <w:color w:val="000000"/>
            <w:kern w:val="0"/>
            <w:sz w:val="22"/>
            <w:szCs w:val="22"/>
            <w:shd w:val="clear" w:color="auto" w:fill="FFFFFF"/>
            <w:rPrChange w:id="322" w:author="Schrodi Lab" w:date="2020-03-15T00:36:00Z">
              <w:rPr>
                <w:rFonts w:ascii="Times New Roman" w:eastAsiaTheme="minorHAnsi" w:hAnsi="Times New Roman" w:cs="Times New Roman"/>
                <w:color w:val="000000"/>
                <w:kern w:val="0"/>
                <w:shd w:val="clear" w:color="auto" w:fill="FFFFFF"/>
              </w:rPr>
            </w:rPrChange>
          </w:rPr>
          <w:t xml:space="preserve"> as shown in below</w:t>
        </w:r>
      </w:ins>
      <w:ins w:id="323" w:author="czeng" w:date="2020-03-14T20:47:00Z">
        <w:r w:rsidR="00203F34" w:rsidRPr="003E0AB7">
          <w:rPr>
            <w:rFonts w:ascii="Arial" w:eastAsiaTheme="minorHAnsi" w:hAnsi="Arial" w:cs="Arial"/>
            <w:color w:val="000000"/>
            <w:kern w:val="0"/>
            <w:sz w:val="22"/>
            <w:szCs w:val="22"/>
            <w:shd w:val="clear" w:color="auto" w:fill="FFFFFF"/>
            <w:rPrChange w:id="324" w:author="Schrodi Lab" w:date="2020-03-15T00:36:00Z">
              <w:rPr>
                <w:rFonts w:ascii="Times New Roman" w:eastAsiaTheme="minorHAnsi" w:hAnsi="Times New Roman" w:cs="Times New Roman"/>
                <w:color w:val="000000"/>
                <w:kern w:val="0"/>
                <w:shd w:val="clear" w:color="auto" w:fill="FFFFFF"/>
              </w:rPr>
            </w:rPrChange>
          </w:rPr>
          <w:t>.</w:t>
        </w:r>
      </w:ins>
      <w:ins w:id="325" w:author="czeng" w:date="2020-03-14T20:31:00Z">
        <w:r w:rsidR="00BE2131" w:rsidRPr="003E0AB7">
          <w:rPr>
            <w:rFonts w:ascii="Arial" w:eastAsiaTheme="minorHAnsi" w:hAnsi="Arial" w:cs="Arial"/>
            <w:color w:val="000000"/>
            <w:kern w:val="0"/>
            <w:sz w:val="22"/>
            <w:szCs w:val="22"/>
            <w:shd w:val="clear" w:color="auto" w:fill="FFFFFF"/>
            <w:rPrChange w:id="326" w:author="Schrodi Lab" w:date="2020-03-15T00:36:00Z">
              <w:rPr>
                <w:rFonts w:ascii="Times New Roman" w:eastAsiaTheme="minorHAnsi" w:hAnsi="Times New Roman" w:cs="Times New Roman"/>
                <w:color w:val="000000"/>
                <w:kern w:val="0"/>
                <w:shd w:val="clear" w:color="auto" w:fill="FFFFFF"/>
              </w:rPr>
            </w:rPrChange>
          </w:rPr>
          <w:t xml:space="preserve"> </w:t>
        </w:r>
      </w:ins>
      <w:ins w:id="327" w:author="czeng" w:date="2020-03-14T20:53:00Z">
        <w:r w:rsidR="00F145FA" w:rsidRPr="003E0AB7">
          <w:rPr>
            <w:rFonts w:ascii="Arial" w:eastAsiaTheme="minorHAnsi" w:hAnsi="Arial" w:cs="Arial"/>
            <w:color w:val="000000"/>
            <w:kern w:val="0"/>
            <w:sz w:val="22"/>
            <w:szCs w:val="22"/>
            <w:shd w:val="clear" w:color="auto" w:fill="FFFFFF"/>
            <w:rPrChange w:id="328" w:author="Schrodi Lab" w:date="2020-03-15T00:36:00Z">
              <w:rPr>
                <w:rFonts w:ascii="Times New Roman" w:eastAsiaTheme="minorHAnsi" w:hAnsi="Times New Roman" w:cs="Times New Roman"/>
                <w:color w:val="000000"/>
                <w:kern w:val="0"/>
                <w:shd w:val="clear" w:color="auto" w:fill="FFFFFF"/>
              </w:rPr>
            </w:rPrChange>
          </w:rPr>
          <w:t>Indeed 207 out of 209 site</w:t>
        </w:r>
      </w:ins>
      <w:ins w:id="329" w:author="czeng" w:date="2020-03-14T20:57:00Z">
        <w:r w:rsidR="00F145FA" w:rsidRPr="003E0AB7">
          <w:rPr>
            <w:rFonts w:ascii="Arial" w:eastAsiaTheme="minorHAnsi" w:hAnsi="Arial" w:cs="Arial"/>
            <w:color w:val="000000"/>
            <w:kern w:val="0"/>
            <w:sz w:val="22"/>
            <w:szCs w:val="22"/>
            <w:shd w:val="clear" w:color="auto" w:fill="FFFFFF"/>
            <w:rPrChange w:id="330" w:author="Schrodi Lab" w:date="2020-03-15T00:36:00Z">
              <w:rPr>
                <w:rFonts w:ascii="Times New Roman" w:eastAsiaTheme="minorHAnsi" w:hAnsi="Times New Roman" w:cs="Times New Roman"/>
                <w:color w:val="000000"/>
                <w:kern w:val="0"/>
                <w:shd w:val="clear" w:color="auto" w:fill="FFFFFF"/>
              </w:rPr>
            </w:rPrChange>
          </w:rPr>
          <w:t>s</w:t>
        </w:r>
      </w:ins>
      <w:ins w:id="331" w:author="czeng" w:date="2020-03-14T20:53:00Z">
        <w:r w:rsidR="00F145FA" w:rsidRPr="003E0AB7">
          <w:rPr>
            <w:rFonts w:ascii="Arial" w:eastAsiaTheme="minorHAnsi" w:hAnsi="Arial" w:cs="Arial"/>
            <w:color w:val="000000"/>
            <w:kern w:val="0"/>
            <w:sz w:val="22"/>
            <w:szCs w:val="22"/>
            <w:shd w:val="clear" w:color="auto" w:fill="FFFFFF"/>
            <w:rPrChange w:id="332" w:author="Schrodi Lab" w:date="2020-03-15T00:36:00Z">
              <w:rPr>
                <w:rFonts w:ascii="Times New Roman" w:eastAsiaTheme="minorHAnsi" w:hAnsi="Times New Roman" w:cs="Times New Roman"/>
                <w:color w:val="000000"/>
                <w:kern w:val="0"/>
                <w:shd w:val="clear" w:color="auto" w:fill="FFFFFF"/>
              </w:rPr>
            </w:rPrChange>
          </w:rPr>
          <w:t xml:space="preserve"> showed </w:t>
        </w:r>
      </w:ins>
      <w:ins w:id="333" w:author="czeng" w:date="2020-03-14T20:57:00Z">
        <w:r w:rsidR="00F145FA" w:rsidRPr="003E0AB7">
          <w:rPr>
            <w:rFonts w:ascii="Arial" w:eastAsiaTheme="minorHAnsi" w:hAnsi="Arial" w:cs="Arial"/>
            <w:color w:val="000000"/>
            <w:kern w:val="0"/>
            <w:sz w:val="22"/>
            <w:szCs w:val="22"/>
            <w:shd w:val="clear" w:color="auto" w:fill="FFFFFF"/>
            <w:rPrChange w:id="334" w:author="Schrodi Lab" w:date="2020-03-15T00:36:00Z">
              <w:rPr>
                <w:rFonts w:ascii="Times New Roman" w:eastAsiaTheme="minorHAnsi" w:hAnsi="Times New Roman" w:cs="Times New Roman"/>
                <w:color w:val="000000"/>
                <w:kern w:val="0"/>
                <w:shd w:val="clear" w:color="auto" w:fill="FFFFFF"/>
              </w:rPr>
            </w:rPrChange>
          </w:rPr>
          <w:t xml:space="preserve">their </w:t>
        </w:r>
      </w:ins>
      <w:ins w:id="335" w:author="czeng" w:date="2020-03-14T20:53:00Z">
        <w:r w:rsidR="00F145FA" w:rsidRPr="003E0AB7">
          <w:rPr>
            <w:rFonts w:ascii="Arial" w:eastAsiaTheme="minorHAnsi" w:hAnsi="Arial" w:cs="Arial"/>
            <w:color w:val="000000"/>
            <w:kern w:val="0"/>
            <w:sz w:val="22"/>
            <w:szCs w:val="22"/>
            <w:shd w:val="clear" w:color="auto" w:fill="FFFFFF"/>
            <w:rPrChange w:id="336" w:author="Schrodi Lab" w:date="2020-03-15T00:36:00Z">
              <w:rPr>
                <w:rFonts w:ascii="Times New Roman" w:eastAsiaTheme="minorHAnsi" w:hAnsi="Times New Roman" w:cs="Times New Roman"/>
                <w:color w:val="000000"/>
                <w:kern w:val="0"/>
                <w:shd w:val="clear" w:color="auto" w:fill="FFFFFF"/>
              </w:rPr>
            </w:rPrChange>
          </w:rPr>
          <w:t xml:space="preserve">low methylation level as </w:t>
        </w:r>
      </w:ins>
      <w:ins w:id="337" w:author="czeng" w:date="2020-03-14T20:56:00Z">
        <w:r w:rsidR="00F145FA" w:rsidRPr="003E0AB7">
          <w:rPr>
            <w:rFonts w:ascii="Arial" w:eastAsiaTheme="minorHAnsi" w:hAnsi="Arial" w:cs="Arial"/>
            <w:color w:val="000000"/>
            <w:kern w:val="0"/>
            <w:sz w:val="22"/>
            <w:szCs w:val="22"/>
            <w:shd w:val="clear" w:color="auto" w:fill="FFFFFF"/>
            <w:rPrChange w:id="338" w:author="Schrodi Lab" w:date="2020-03-15T00:36:00Z">
              <w:rPr>
                <w:rFonts w:ascii="Times New Roman" w:eastAsiaTheme="minorHAnsi" w:hAnsi="Times New Roman" w:cs="Times New Roman"/>
                <w:color w:val="000000"/>
                <w:kern w:val="0"/>
                <w:shd w:val="clear" w:color="auto" w:fill="FFFFFF"/>
              </w:rPr>
            </w:rPrChange>
          </w:rPr>
          <w:sym w:font="Symbol" w:char="F03C"/>
        </w:r>
        <w:r w:rsidR="00F145FA" w:rsidRPr="003E0AB7">
          <w:rPr>
            <w:rFonts w:ascii="Arial" w:eastAsiaTheme="minorHAnsi" w:hAnsi="Arial" w:cs="Arial"/>
            <w:color w:val="000000"/>
            <w:kern w:val="0"/>
            <w:sz w:val="22"/>
            <w:szCs w:val="22"/>
            <w:shd w:val="clear" w:color="auto" w:fill="FFFFFF"/>
            <w:rPrChange w:id="339" w:author="Schrodi Lab" w:date="2020-03-15T00:36:00Z">
              <w:rPr>
                <w:rFonts w:ascii="Times New Roman" w:eastAsiaTheme="minorHAnsi" w:hAnsi="Times New Roman" w:cs="Times New Roman"/>
                <w:color w:val="000000"/>
                <w:kern w:val="0"/>
                <w:shd w:val="clear" w:color="auto" w:fill="FFFFFF"/>
              </w:rPr>
            </w:rPrChange>
          </w:rPr>
          <w:t xml:space="preserve"> 0.3 </w:t>
        </w:r>
      </w:ins>
      <w:ins w:id="340" w:author="czeng" w:date="2020-03-14T20:57:00Z">
        <w:r w:rsidR="00F145FA" w:rsidRPr="003E0AB7">
          <w:rPr>
            <w:rFonts w:ascii="Arial" w:eastAsiaTheme="minorHAnsi" w:hAnsi="Arial" w:cs="Arial"/>
            <w:color w:val="000000"/>
            <w:kern w:val="0"/>
            <w:sz w:val="22"/>
            <w:szCs w:val="22"/>
            <w:shd w:val="clear" w:color="auto" w:fill="FFFFFF"/>
            <w:rPrChange w:id="341" w:author="Schrodi Lab" w:date="2020-03-15T00:36:00Z">
              <w:rPr>
                <w:rFonts w:ascii="Times New Roman" w:eastAsiaTheme="minorHAnsi" w:hAnsi="Times New Roman" w:cs="Times New Roman"/>
                <w:color w:val="000000"/>
                <w:kern w:val="0"/>
                <w:shd w:val="clear" w:color="auto" w:fill="FFFFFF"/>
              </w:rPr>
            </w:rPrChange>
          </w:rPr>
          <w:t>in average</w:t>
        </w:r>
      </w:ins>
      <w:del w:id="342" w:author="czeng" w:date="2020-03-14T20:31:00Z">
        <w:r w:rsidR="001302DB" w:rsidRPr="003E0AB7" w:rsidDel="00BE2131">
          <w:rPr>
            <w:rFonts w:ascii="Arial" w:eastAsiaTheme="minorHAnsi" w:hAnsi="Arial" w:cs="Arial"/>
            <w:color w:val="000000"/>
            <w:kern w:val="0"/>
            <w:sz w:val="22"/>
            <w:szCs w:val="22"/>
            <w:shd w:val="clear" w:color="auto" w:fill="FFFFFF"/>
            <w:rPrChange w:id="343" w:author="Schrodi Lab" w:date="2020-03-15T00:36:00Z">
              <w:rPr>
                <w:rFonts w:ascii="Times New Roman" w:eastAsiaTheme="minorHAnsi" w:hAnsi="Times New Roman" w:cs="Times New Roman"/>
                <w:color w:val="000000"/>
                <w:kern w:val="0"/>
                <w:shd w:val="clear" w:color="auto" w:fill="FFFFFF"/>
              </w:rPr>
            </w:rPrChange>
          </w:rPr>
          <w:delText>.</w:delText>
        </w:r>
        <w:r w:rsidR="00D46B17" w:rsidRPr="003E0AB7" w:rsidDel="00BE2131">
          <w:rPr>
            <w:rFonts w:ascii="Arial" w:eastAsiaTheme="minorHAnsi" w:hAnsi="Arial" w:cs="Arial"/>
            <w:color w:val="000000"/>
            <w:kern w:val="0"/>
            <w:sz w:val="22"/>
            <w:szCs w:val="22"/>
            <w:shd w:val="clear" w:color="auto" w:fill="FFFFFF"/>
            <w:rPrChange w:id="344" w:author="Schrodi Lab" w:date="2020-03-15T00:36:00Z">
              <w:rPr>
                <w:rFonts w:ascii="Times New Roman" w:eastAsiaTheme="minorHAnsi" w:hAnsi="Times New Roman" w:cs="Times New Roman"/>
                <w:color w:val="000000"/>
                <w:kern w:val="0"/>
                <w:shd w:val="clear" w:color="auto" w:fill="FFFFFF"/>
              </w:rPr>
            </w:rPrChange>
          </w:rPr>
          <w:delText xml:space="preserve"> </w:delText>
        </w:r>
        <w:r w:rsidR="00AF2683" w:rsidRPr="003E0AB7" w:rsidDel="00BE2131">
          <w:rPr>
            <w:rFonts w:ascii="Arial" w:eastAsiaTheme="minorHAnsi" w:hAnsi="Arial" w:cs="Arial"/>
            <w:color w:val="000000"/>
            <w:kern w:val="0"/>
            <w:sz w:val="22"/>
            <w:szCs w:val="22"/>
            <w:shd w:val="clear" w:color="auto" w:fill="FFFFFF"/>
            <w:rPrChange w:id="345" w:author="Schrodi Lab" w:date="2020-03-15T00:36:00Z">
              <w:rPr>
                <w:rFonts w:ascii="Times New Roman" w:eastAsiaTheme="minorHAnsi" w:hAnsi="Times New Roman" w:cs="Times New Roman"/>
                <w:color w:val="000000"/>
                <w:kern w:val="0"/>
                <w:shd w:val="clear" w:color="auto" w:fill="FFFFFF"/>
              </w:rPr>
            </w:rPrChange>
          </w:rPr>
          <w:delText>W</w:delText>
        </w:r>
        <w:r w:rsidR="00AF2683" w:rsidRPr="003E0AB7" w:rsidDel="00BE2131">
          <w:rPr>
            <w:rFonts w:ascii="Arial" w:eastAsiaTheme="minorHAnsi" w:hAnsi="Arial" w:cs="Arial"/>
            <w:color w:val="000000"/>
            <w:kern w:val="0"/>
            <w:sz w:val="22"/>
            <w:szCs w:val="22"/>
            <w:shd w:val="clear" w:color="auto" w:fill="FFFFFF"/>
            <w:rPrChange w:id="346" w:author="Schrodi Lab" w:date="2020-03-15T00:36:00Z">
              <w:rPr>
                <w:rFonts w:ascii="Times New Roman" w:eastAsiaTheme="minorHAnsi" w:hAnsi="Times New Roman" w:cs="Times New Roman" w:hint="eastAsia"/>
                <w:color w:val="000000"/>
                <w:kern w:val="0"/>
                <w:shd w:val="clear" w:color="auto" w:fill="FFFFFF"/>
              </w:rPr>
            </w:rPrChange>
          </w:rPr>
          <w:delText>e</w:delText>
        </w:r>
        <w:r w:rsidR="00AF2683" w:rsidRPr="003E0AB7" w:rsidDel="00BE2131">
          <w:rPr>
            <w:rFonts w:ascii="Arial" w:eastAsiaTheme="minorHAnsi" w:hAnsi="Arial" w:cs="Arial"/>
            <w:color w:val="000000"/>
            <w:kern w:val="0"/>
            <w:sz w:val="22"/>
            <w:szCs w:val="22"/>
            <w:shd w:val="clear" w:color="auto" w:fill="FFFFFF"/>
            <w:rPrChange w:id="347" w:author="Schrodi Lab" w:date="2020-03-15T00:36:00Z">
              <w:rPr>
                <w:rFonts w:ascii="Times New Roman" w:eastAsiaTheme="minorHAnsi" w:hAnsi="Times New Roman" w:cs="Times New Roman"/>
                <w:color w:val="000000"/>
                <w:kern w:val="0"/>
                <w:shd w:val="clear" w:color="auto" w:fill="FFFFFF"/>
              </w:rPr>
            </w:rPrChange>
          </w:rPr>
          <w:delText xml:space="preserve"> identified</w:delText>
        </w:r>
      </w:del>
      <w:del w:id="348" w:author="czeng" w:date="2020-03-14T20:54:00Z">
        <w:r w:rsidR="00AF2683" w:rsidRPr="003E0AB7" w:rsidDel="00F145FA">
          <w:rPr>
            <w:rFonts w:ascii="Arial" w:eastAsiaTheme="minorHAnsi" w:hAnsi="Arial" w:cs="Arial"/>
            <w:color w:val="000000"/>
            <w:kern w:val="0"/>
            <w:sz w:val="22"/>
            <w:szCs w:val="22"/>
            <w:shd w:val="clear" w:color="auto" w:fill="FFFFFF"/>
            <w:rPrChange w:id="349" w:author="Schrodi Lab" w:date="2020-03-15T00:36:00Z">
              <w:rPr>
                <w:rFonts w:ascii="Times New Roman" w:eastAsiaTheme="minorHAnsi" w:hAnsi="Times New Roman" w:cs="Times New Roman"/>
                <w:color w:val="000000"/>
                <w:kern w:val="0"/>
                <w:shd w:val="clear" w:color="auto" w:fill="FFFFFF"/>
              </w:rPr>
            </w:rPrChange>
          </w:rPr>
          <w:delText xml:space="preserve"> </w:delText>
        </w:r>
      </w:del>
      <w:del w:id="350" w:author="czeng" w:date="2020-03-14T20:35:00Z">
        <w:r w:rsidR="00AF2683" w:rsidRPr="003E0AB7" w:rsidDel="00BE2131">
          <w:rPr>
            <w:rFonts w:ascii="Arial" w:eastAsiaTheme="minorHAnsi" w:hAnsi="Arial" w:cs="Arial"/>
            <w:color w:val="000000"/>
            <w:kern w:val="0"/>
            <w:sz w:val="22"/>
            <w:szCs w:val="22"/>
            <w:shd w:val="clear" w:color="auto" w:fill="FFFFFF"/>
            <w:rPrChange w:id="351" w:author="Schrodi Lab" w:date="2020-03-15T00:36:00Z">
              <w:rPr>
                <w:rFonts w:ascii="Times New Roman" w:eastAsiaTheme="minorHAnsi" w:hAnsi="Times New Roman" w:cs="Times New Roman"/>
                <w:color w:val="000000"/>
                <w:kern w:val="0"/>
                <w:shd w:val="clear" w:color="auto" w:fill="FFFFFF"/>
              </w:rPr>
            </w:rPrChange>
          </w:rPr>
          <w:delText>209 hyper-methylated DMSs in LGA</w:delText>
        </w:r>
      </w:del>
      <w:del w:id="352" w:author="czeng" w:date="2020-03-14T20:54:00Z">
        <w:r w:rsidR="00AF2683" w:rsidRPr="003E0AB7" w:rsidDel="00F145FA">
          <w:rPr>
            <w:rFonts w:ascii="Arial" w:eastAsiaTheme="minorHAnsi" w:hAnsi="Arial" w:cs="Arial"/>
            <w:color w:val="000000"/>
            <w:kern w:val="0"/>
            <w:sz w:val="22"/>
            <w:szCs w:val="22"/>
            <w:shd w:val="clear" w:color="auto" w:fill="FFFFFF"/>
            <w:rPrChange w:id="353" w:author="Schrodi Lab" w:date="2020-03-15T00:36:00Z">
              <w:rPr>
                <w:rFonts w:ascii="Times New Roman" w:eastAsiaTheme="minorHAnsi" w:hAnsi="Times New Roman" w:cs="Times New Roman"/>
                <w:color w:val="000000"/>
                <w:kern w:val="0"/>
                <w:shd w:val="clear" w:color="auto" w:fill="FFFFFF"/>
              </w:rPr>
            </w:rPrChange>
          </w:rPr>
          <w:delText xml:space="preserve"> compared with the Normal, which </w:delText>
        </w:r>
      </w:del>
      <w:del w:id="354" w:author="czeng" w:date="2020-03-14T09:55:00Z">
        <w:r w:rsidR="00AF2683" w:rsidRPr="003E0AB7" w:rsidDel="00471488">
          <w:rPr>
            <w:rFonts w:ascii="Arial" w:eastAsiaTheme="minorHAnsi" w:hAnsi="Arial" w:cs="Arial"/>
            <w:color w:val="000000"/>
            <w:kern w:val="0"/>
            <w:sz w:val="22"/>
            <w:szCs w:val="22"/>
            <w:shd w:val="clear" w:color="auto" w:fill="FFFFFF"/>
            <w:rPrChange w:id="355" w:author="Schrodi Lab" w:date="2020-03-15T00:36:00Z">
              <w:rPr>
                <w:rFonts w:ascii="Times New Roman" w:eastAsiaTheme="minorHAnsi" w:hAnsi="Times New Roman" w:cs="Times New Roman"/>
                <w:color w:val="000000"/>
                <w:kern w:val="0"/>
                <w:shd w:val="clear" w:color="auto" w:fill="FFFFFF"/>
              </w:rPr>
            </w:rPrChange>
          </w:rPr>
          <w:delText>have the potential to be useful</w:delText>
        </w:r>
      </w:del>
      <w:del w:id="356" w:author="czeng" w:date="2020-03-14T20:54:00Z">
        <w:r w:rsidR="00AF2683" w:rsidRPr="003E0AB7" w:rsidDel="00F145FA">
          <w:rPr>
            <w:rFonts w:ascii="Arial" w:eastAsiaTheme="minorHAnsi" w:hAnsi="Arial" w:cs="Arial"/>
            <w:color w:val="000000"/>
            <w:kern w:val="0"/>
            <w:sz w:val="22"/>
            <w:szCs w:val="22"/>
            <w:shd w:val="clear" w:color="auto" w:fill="FFFFFF"/>
            <w:rPrChange w:id="357" w:author="Schrodi Lab" w:date="2020-03-15T00:36:00Z">
              <w:rPr>
                <w:rFonts w:ascii="Times New Roman" w:eastAsiaTheme="minorHAnsi" w:hAnsi="Times New Roman" w:cs="Times New Roman"/>
                <w:color w:val="000000"/>
                <w:kern w:val="0"/>
                <w:shd w:val="clear" w:color="auto" w:fill="FFFFFF"/>
              </w:rPr>
            </w:rPrChange>
          </w:rPr>
          <w:delText xml:space="preserve"> biomarker. Then we plotted the heatmap of the 209 sites in </w:delText>
        </w:r>
      </w:del>
      <w:del w:id="358" w:author="czeng" w:date="2020-03-14T20:29:00Z">
        <w:r w:rsidR="00AF2683" w:rsidRPr="003E0AB7" w:rsidDel="00BE2131">
          <w:rPr>
            <w:rFonts w:ascii="Arial" w:eastAsiaTheme="minorHAnsi" w:hAnsi="Arial" w:cs="Arial"/>
            <w:color w:val="000000"/>
            <w:kern w:val="0"/>
            <w:sz w:val="22"/>
            <w:szCs w:val="22"/>
            <w:shd w:val="clear" w:color="auto" w:fill="FFFFFF"/>
            <w:rPrChange w:id="359" w:author="Schrodi Lab" w:date="2020-03-15T00:36:00Z">
              <w:rPr>
                <w:rFonts w:ascii="Times New Roman" w:eastAsiaTheme="minorHAnsi" w:hAnsi="Times New Roman" w:cs="Times New Roman"/>
                <w:color w:val="000000"/>
                <w:kern w:val="0"/>
                <w:shd w:val="clear" w:color="auto" w:fill="FFFFFF"/>
              </w:rPr>
            </w:rPrChange>
          </w:rPr>
          <w:delText xml:space="preserve">public </w:delText>
        </w:r>
      </w:del>
      <w:del w:id="360" w:author="czeng" w:date="2020-03-14T20:54:00Z">
        <w:r w:rsidR="00AF2683" w:rsidRPr="003E0AB7" w:rsidDel="00F145FA">
          <w:rPr>
            <w:rFonts w:ascii="Arial" w:eastAsiaTheme="minorHAnsi" w:hAnsi="Arial" w:cs="Arial"/>
            <w:color w:val="000000"/>
            <w:kern w:val="0"/>
            <w:sz w:val="22"/>
            <w:szCs w:val="22"/>
            <w:shd w:val="clear" w:color="auto" w:fill="FFFFFF"/>
            <w:rPrChange w:id="361" w:author="Schrodi Lab" w:date="2020-03-15T00:36:00Z">
              <w:rPr>
                <w:rFonts w:ascii="Times New Roman" w:eastAsiaTheme="minorHAnsi" w:hAnsi="Times New Roman" w:cs="Times New Roman"/>
                <w:color w:val="000000"/>
                <w:kern w:val="0"/>
                <w:shd w:val="clear" w:color="auto" w:fill="FFFFFF"/>
              </w:rPr>
            </w:rPrChange>
          </w:rPr>
          <w:delText>white blood, normal colorectal tissue, adenoma and cancer.</w:delText>
        </w:r>
        <w:r w:rsidR="00671AC1" w:rsidRPr="003E0AB7" w:rsidDel="00F145FA">
          <w:rPr>
            <w:rFonts w:ascii="Arial" w:eastAsiaTheme="minorHAnsi" w:hAnsi="Arial" w:cs="Arial"/>
            <w:color w:val="000000"/>
            <w:kern w:val="0"/>
            <w:sz w:val="22"/>
            <w:szCs w:val="22"/>
            <w:shd w:val="clear" w:color="auto" w:fill="FFFFFF"/>
            <w:rPrChange w:id="362" w:author="Schrodi Lab" w:date="2020-03-15T00:36:00Z">
              <w:rPr>
                <w:rFonts w:ascii="Times New Roman" w:eastAsiaTheme="minorHAnsi" w:hAnsi="Times New Roman" w:cs="Times New Roman"/>
                <w:color w:val="000000"/>
                <w:kern w:val="0"/>
                <w:shd w:val="clear" w:color="auto" w:fill="FFFFFF"/>
              </w:rPr>
            </w:rPrChange>
          </w:rPr>
          <w:delText xml:space="preserve"> E</w:delText>
        </w:r>
      </w:del>
      <w:del w:id="363" w:author="czeng" w:date="2020-03-14T20:59:00Z">
        <w:r w:rsidR="00671AC1" w:rsidRPr="003E0AB7" w:rsidDel="00081097">
          <w:rPr>
            <w:rFonts w:ascii="Arial" w:eastAsiaTheme="minorHAnsi" w:hAnsi="Arial" w:cs="Arial"/>
            <w:color w:val="000000"/>
            <w:kern w:val="0"/>
            <w:sz w:val="22"/>
            <w:szCs w:val="22"/>
            <w:shd w:val="clear" w:color="auto" w:fill="FFFFFF"/>
            <w:rPrChange w:id="364" w:author="Schrodi Lab" w:date="2020-03-15T00:36:00Z">
              <w:rPr>
                <w:rFonts w:ascii="Times New Roman" w:eastAsiaTheme="minorHAnsi" w:hAnsi="Times New Roman" w:cs="Times New Roman"/>
                <w:color w:val="000000"/>
                <w:kern w:val="0"/>
                <w:shd w:val="clear" w:color="auto" w:fill="FFFFFF"/>
              </w:rPr>
            </w:rPrChange>
          </w:rPr>
          <w:delText>xcept that the mean values of cg18126097 and cg23927970 were 0.80 and 0.35 respectively, the mean methylation values of the other 207 sites were all less than 0.3</w:delText>
        </w:r>
      </w:del>
      <w:r w:rsidR="00671AC1" w:rsidRPr="003E0AB7">
        <w:rPr>
          <w:rFonts w:ascii="Arial" w:eastAsiaTheme="minorHAnsi" w:hAnsi="Arial" w:cs="Arial"/>
          <w:color w:val="000000"/>
          <w:kern w:val="0"/>
          <w:sz w:val="22"/>
          <w:szCs w:val="22"/>
          <w:shd w:val="clear" w:color="auto" w:fill="FFFFFF"/>
          <w:rPrChange w:id="365" w:author="Schrodi Lab" w:date="2020-03-15T00:36:00Z">
            <w:rPr>
              <w:rFonts w:ascii="Times New Roman" w:eastAsiaTheme="minorHAnsi" w:hAnsi="Times New Roman" w:cs="Times New Roman"/>
              <w:color w:val="000000"/>
              <w:kern w:val="0"/>
              <w:shd w:val="clear" w:color="auto" w:fill="FFFFFF"/>
            </w:rPr>
          </w:rPrChange>
        </w:rPr>
        <w:t xml:space="preserve">, which was significantly different from those in tumor and adenoma tissues. </w:t>
      </w:r>
      <w:moveToRangeStart w:id="366" w:author="czeng" w:date="2020-03-14T21:07:00Z" w:name="move35112463"/>
      <w:moveTo w:id="367" w:author="czeng" w:date="2020-03-14T21:07:00Z">
        <w:r w:rsidR="00081097" w:rsidRPr="003E0AB7">
          <w:rPr>
            <w:rFonts w:ascii="Arial" w:eastAsiaTheme="minorHAnsi" w:hAnsi="Arial" w:cs="Arial"/>
            <w:color w:val="000000"/>
            <w:kern w:val="0"/>
            <w:sz w:val="22"/>
            <w:szCs w:val="22"/>
            <w:shd w:val="clear" w:color="auto" w:fill="FFFFFF"/>
            <w:rPrChange w:id="368" w:author="Schrodi Lab" w:date="2020-03-15T00:36:00Z">
              <w:rPr>
                <w:rFonts w:ascii="Times New Roman" w:eastAsiaTheme="minorHAnsi" w:hAnsi="Times New Roman" w:cs="Times New Roman"/>
                <w:color w:val="000000"/>
                <w:kern w:val="0"/>
                <w:shd w:val="clear" w:color="auto" w:fill="FFFFFF"/>
              </w:rPr>
            </w:rPrChange>
          </w:rPr>
          <w:t xml:space="preserve">We also </w:t>
        </w:r>
        <w:del w:id="369" w:author="czeng" w:date="2020-03-14T21:07:00Z">
          <w:r w:rsidR="00081097" w:rsidRPr="003E0AB7" w:rsidDel="00081097">
            <w:rPr>
              <w:rFonts w:ascii="Arial" w:eastAsiaTheme="minorHAnsi" w:hAnsi="Arial" w:cs="Arial"/>
              <w:color w:val="000000"/>
              <w:kern w:val="0"/>
              <w:sz w:val="22"/>
              <w:szCs w:val="22"/>
              <w:shd w:val="clear" w:color="auto" w:fill="FFFFFF"/>
              <w:rPrChange w:id="370" w:author="Schrodi Lab" w:date="2020-03-15T00:36:00Z">
                <w:rPr>
                  <w:rFonts w:ascii="Times New Roman" w:eastAsiaTheme="minorHAnsi" w:hAnsi="Times New Roman" w:cs="Times New Roman"/>
                  <w:color w:val="000000"/>
                  <w:kern w:val="0"/>
                  <w:shd w:val="clear" w:color="auto" w:fill="FFFFFF"/>
                </w:rPr>
              </w:rPrChange>
            </w:rPr>
            <w:delText>checked</w:delText>
          </w:r>
        </w:del>
      </w:moveTo>
      <w:ins w:id="371" w:author="czeng" w:date="2020-03-14T21:07:00Z">
        <w:r w:rsidR="00081097" w:rsidRPr="003E0AB7">
          <w:rPr>
            <w:rFonts w:ascii="Arial" w:eastAsiaTheme="minorHAnsi" w:hAnsi="Arial" w:cs="Arial"/>
            <w:color w:val="000000"/>
            <w:kern w:val="0"/>
            <w:sz w:val="22"/>
            <w:szCs w:val="22"/>
            <w:shd w:val="clear" w:color="auto" w:fill="FFFFFF"/>
            <w:rPrChange w:id="372" w:author="Schrodi Lab" w:date="2020-03-15T00:36:00Z">
              <w:rPr>
                <w:rFonts w:ascii="Times New Roman" w:eastAsiaTheme="minorHAnsi" w:hAnsi="Times New Roman" w:cs="Times New Roman"/>
                <w:color w:val="000000"/>
                <w:kern w:val="0"/>
                <w:shd w:val="clear" w:color="auto" w:fill="FFFFFF"/>
              </w:rPr>
            </w:rPrChange>
          </w:rPr>
          <w:t>examined</w:t>
        </w:r>
      </w:ins>
      <w:moveTo w:id="373" w:author="czeng" w:date="2020-03-14T21:07:00Z">
        <w:r w:rsidR="00081097" w:rsidRPr="003E0AB7">
          <w:rPr>
            <w:rFonts w:ascii="Arial" w:eastAsiaTheme="minorHAnsi" w:hAnsi="Arial" w:cs="Arial"/>
            <w:color w:val="000000"/>
            <w:kern w:val="0"/>
            <w:sz w:val="22"/>
            <w:szCs w:val="22"/>
            <w:shd w:val="clear" w:color="auto" w:fill="FFFFFF"/>
            <w:rPrChange w:id="374" w:author="Schrodi Lab" w:date="2020-03-15T00:36:00Z">
              <w:rPr>
                <w:rFonts w:ascii="Times New Roman" w:eastAsiaTheme="minorHAnsi" w:hAnsi="Times New Roman" w:cs="Times New Roman"/>
                <w:color w:val="000000"/>
                <w:kern w:val="0"/>
                <w:shd w:val="clear" w:color="auto" w:fill="FFFFFF"/>
              </w:rPr>
            </w:rPrChange>
          </w:rPr>
          <w:t xml:space="preserve"> the DNA methylation level of ADHFE1 promoter in </w:t>
        </w:r>
      </w:moveTo>
      <w:ins w:id="375" w:author="czeng" w:date="2020-03-14T21:08:00Z">
        <w:r w:rsidR="00081097" w:rsidRPr="003E0AB7">
          <w:rPr>
            <w:rFonts w:ascii="Arial" w:eastAsiaTheme="minorHAnsi" w:hAnsi="Arial" w:cs="Arial"/>
            <w:color w:val="000000"/>
            <w:kern w:val="0"/>
            <w:sz w:val="22"/>
            <w:szCs w:val="22"/>
            <w:shd w:val="clear" w:color="auto" w:fill="FFFFFF"/>
            <w:rPrChange w:id="376" w:author="Schrodi Lab" w:date="2020-03-15T00:36:00Z">
              <w:rPr>
                <w:rFonts w:ascii="Times New Roman" w:eastAsiaTheme="minorHAnsi" w:hAnsi="Times New Roman" w:cs="Times New Roman"/>
                <w:color w:val="000000"/>
                <w:kern w:val="0"/>
                <w:shd w:val="clear" w:color="auto" w:fill="FFFFFF"/>
              </w:rPr>
            </w:rPrChange>
          </w:rPr>
          <w:t xml:space="preserve">these 656 </w:t>
        </w:r>
      </w:ins>
      <w:ins w:id="377" w:author="czeng" w:date="2020-03-14T21:09:00Z">
        <w:r w:rsidR="00081097" w:rsidRPr="003E0AB7">
          <w:rPr>
            <w:rFonts w:ascii="Arial" w:eastAsiaTheme="minorHAnsi" w:hAnsi="Arial" w:cs="Arial"/>
            <w:color w:val="000000"/>
            <w:kern w:val="0"/>
            <w:sz w:val="22"/>
            <w:szCs w:val="22"/>
            <w:shd w:val="clear" w:color="auto" w:fill="FFFFFF"/>
            <w:rPrChange w:id="378" w:author="Schrodi Lab" w:date="2020-03-15T00:36:00Z">
              <w:rPr>
                <w:rFonts w:ascii="Times New Roman" w:eastAsiaTheme="minorHAnsi" w:hAnsi="Times New Roman" w:cs="Times New Roman"/>
                <w:color w:val="000000"/>
                <w:kern w:val="0"/>
                <w:shd w:val="clear" w:color="auto" w:fill="FFFFFF"/>
              </w:rPr>
            </w:rPrChange>
          </w:rPr>
          <w:t xml:space="preserve">cases of </w:t>
        </w:r>
      </w:ins>
      <w:moveTo w:id="379" w:author="czeng" w:date="2020-03-14T21:07:00Z">
        <w:r w:rsidR="00081097" w:rsidRPr="003E0AB7">
          <w:rPr>
            <w:rFonts w:ascii="Arial" w:eastAsiaTheme="minorHAnsi" w:hAnsi="Arial" w:cs="Arial"/>
            <w:color w:val="000000"/>
            <w:kern w:val="0"/>
            <w:sz w:val="22"/>
            <w:szCs w:val="22"/>
            <w:shd w:val="clear" w:color="auto" w:fill="FFFFFF"/>
            <w:rPrChange w:id="380" w:author="Schrodi Lab" w:date="2020-03-15T00:36:00Z">
              <w:rPr>
                <w:rFonts w:ascii="Times New Roman" w:eastAsiaTheme="minorHAnsi" w:hAnsi="Times New Roman" w:cs="Times New Roman"/>
                <w:color w:val="000000"/>
                <w:kern w:val="0"/>
                <w:shd w:val="clear" w:color="auto" w:fill="FFFFFF"/>
              </w:rPr>
            </w:rPrChange>
          </w:rPr>
          <w:t>wh</w:t>
        </w:r>
        <w:del w:id="381" w:author="czeng" w:date="2020-03-14T21:12:00Z">
          <w:r w:rsidR="00081097" w:rsidRPr="003E0AB7" w:rsidDel="00B23DF4">
            <w:rPr>
              <w:rFonts w:ascii="Arial" w:eastAsiaTheme="minorHAnsi" w:hAnsi="Arial" w:cs="Arial"/>
              <w:color w:val="000000"/>
              <w:kern w:val="0"/>
              <w:sz w:val="22"/>
              <w:szCs w:val="22"/>
              <w:shd w:val="clear" w:color="auto" w:fill="FFFFFF"/>
              <w:rPrChange w:id="382" w:author="Schrodi Lab" w:date="2020-03-15T00:36:00Z">
                <w:rPr>
                  <w:rFonts w:ascii="Times New Roman" w:eastAsiaTheme="minorHAnsi" w:hAnsi="Times New Roman" w:cs="Times New Roman"/>
                  <w:color w:val="000000"/>
                  <w:kern w:val="0"/>
                  <w:shd w:val="clear" w:color="auto" w:fill="FFFFFF"/>
                </w:rPr>
              </w:rPrChange>
            </w:rPr>
            <w:delText>ite</w:delText>
          </w:r>
        </w:del>
      </w:moveTo>
      <w:ins w:id="383" w:author="czeng" w:date="2020-03-14T21:12:00Z">
        <w:r w:rsidR="00B23DF4" w:rsidRPr="003E0AB7">
          <w:rPr>
            <w:rFonts w:ascii="Arial" w:eastAsiaTheme="minorHAnsi" w:hAnsi="Arial" w:cs="Arial"/>
            <w:color w:val="000000"/>
            <w:kern w:val="0"/>
            <w:sz w:val="22"/>
            <w:szCs w:val="22"/>
            <w:shd w:val="clear" w:color="auto" w:fill="FFFFFF"/>
            <w:rPrChange w:id="384" w:author="Schrodi Lab" w:date="2020-03-15T00:36:00Z">
              <w:rPr>
                <w:rFonts w:ascii="Times New Roman" w:eastAsiaTheme="minorHAnsi" w:hAnsi="Times New Roman" w:cs="Times New Roman"/>
                <w:color w:val="000000"/>
                <w:kern w:val="0"/>
                <w:shd w:val="clear" w:color="auto" w:fill="FFFFFF"/>
              </w:rPr>
            </w:rPrChange>
          </w:rPr>
          <w:t>ole</w:t>
        </w:r>
      </w:ins>
      <w:moveTo w:id="385" w:author="czeng" w:date="2020-03-14T21:07:00Z">
        <w:r w:rsidR="00081097" w:rsidRPr="003E0AB7">
          <w:rPr>
            <w:rFonts w:ascii="Arial" w:eastAsiaTheme="minorHAnsi" w:hAnsi="Arial" w:cs="Arial"/>
            <w:color w:val="000000"/>
            <w:kern w:val="0"/>
            <w:sz w:val="22"/>
            <w:szCs w:val="22"/>
            <w:shd w:val="clear" w:color="auto" w:fill="FFFFFF"/>
            <w:rPrChange w:id="386" w:author="Schrodi Lab" w:date="2020-03-15T00:36:00Z">
              <w:rPr>
                <w:rFonts w:ascii="Times New Roman" w:eastAsiaTheme="minorHAnsi" w:hAnsi="Times New Roman" w:cs="Times New Roman"/>
                <w:color w:val="000000"/>
                <w:kern w:val="0"/>
                <w:shd w:val="clear" w:color="auto" w:fill="FFFFFF"/>
              </w:rPr>
            </w:rPrChange>
          </w:rPr>
          <w:t xml:space="preserve"> blood</w:t>
        </w:r>
      </w:moveTo>
      <w:ins w:id="387" w:author="czeng" w:date="2020-03-14T21:08:00Z">
        <w:r w:rsidR="00B23DF4" w:rsidRPr="003E0AB7">
          <w:rPr>
            <w:rFonts w:ascii="Arial" w:eastAsiaTheme="minorHAnsi" w:hAnsi="Arial" w:cs="Arial"/>
            <w:color w:val="000000"/>
            <w:kern w:val="0"/>
            <w:sz w:val="22"/>
            <w:szCs w:val="22"/>
            <w:shd w:val="clear" w:color="auto" w:fill="FFFFFF"/>
            <w:rPrChange w:id="388" w:author="Schrodi Lab" w:date="2020-03-15T00:36:00Z">
              <w:rPr>
                <w:rFonts w:ascii="Times New Roman" w:eastAsiaTheme="minorHAnsi" w:hAnsi="Times New Roman" w:cs="Times New Roman"/>
                <w:color w:val="000000"/>
                <w:kern w:val="0"/>
                <w:shd w:val="clear" w:color="auto" w:fill="FFFFFF"/>
              </w:rPr>
            </w:rPrChange>
          </w:rPr>
          <w:t xml:space="preserve"> and low level of methylation </w:t>
        </w:r>
      </w:ins>
      <w:ins w:id="389" w:author="czeng" w:date="2020-03-14T21:14:00Z">
        <w:r w:rsidR="00B23DF4" w:rsidRPr="003E0AB7">
          <w:rPr>
            <w:rFonts w:ascii="Arial" w:eastAsiaTheme="minorHAnsi" w:hAnsi="Arial" w:cs="Arial"/>
            <w:color w:val="000000"/>
            <w:kern w:val="0"/>
            <w:sz w:val="22"/>
            <w:szCs w:val="22"/>
            <w:shd w:val="clear" w:color="auto" w:fill="FFFFFF"/>
            <w:rPrChange w:id="390" w:author="Schrodi Lab" w:date="2020-03-15T00:36:00Z">
              <w:rPr>
                <w:rFonts w:ascii="Times New Roman" w:eastAsiaTheme="minorHAnsi" w:hAnsi="Times New Roman" w:cs="Times New Roman"/>
                <w:color w:val="000000"/>
                <w:kern w:val="0"/>
                <w:shd w:val="clear" w:color="auto" w:fill="FFFFFF"/>
              </w:rPr>
            </w:rPrChange>
          </w:rPr>
          <w:t>at</w:t>
        </w:r>
      </w:ins>
      <w:moveTo w:id="391" w:author="czeng" w:date="2020-03-14T21:07:00Z">
        <w:del w:id="392" w:author="czeng" w:date="2020-03-14T21:13:00Z">
          <w:r w:rsidR="00081097" w:rsidRPr="003E0AB7" w:rsidDel="00B23DF4">
            <w:rPr>
              <w:rFonts w:ascii="Arial" w:eastAsiaTheme="minorHAnsi" w:hAnsi="Arial" w:cs="Arial"/>
              <w:color w:val="000000"/>
              <w:kern w:val="0"/>
              <w:sz w:val="22"/>
              <w:szCs w:val="22"/>
              <w:shd w:val="clear" w:color="auto" w:fill="FFFFFF"/>
              <w:rPrChange w:id="393" w:author="Schrodi Lab" w:date="2020-03-15T00:36:00Z">
                <w:rPr>
                  <w:rFonts w:ascii="Times New Roman" w:eastAsiaTheme="minorHAnsi" w:hAnsi="Times New Roman" w:cs="Times New Roman"/>
                  <w:color w:val="000000"/>
                  <w:kern w:val="0"/>
                  <w:shd w:val="clear" w:color="auto" w:fill="FFFFFF"/>
                </w:rPr>
              </w:rPrChange>
            </w:rPr>
            <w:delText>,</w:delText>
          </w:r>
        </w:del>
        <w:r w:rsidR="00081097" w:rsidRPr="003E0AB7">
          <w:rPr>
            <w:rFonts w:ascii="Arial" w:eastAsiaTheme="minorHAnsi" w:hAnsi="Arial" w:cs="Arial"/>
            <w:color w:val="000000"/>
            <w:kern w:val="0"/>
            <w:sz w:val="22"/>
            <w:szCs w:val="22"/>
            <w:shd w:val="clear" w:color="auto" w:fill="FFFFFF"/>
            <w:rPrChange w:id="394" w:author="Schrodi Lab" w:date="2020-03-15T00:36:00Z">
              <w:rPr>
                <w:rFonts w:ascii="Times New Roman" w:eastAsiaTheme="minorHAnsi" w:hAnsi="Times New Roman" w:cs="Times New Roman"/>
                <w:color w:val="000000"/>
                <w:kern w:val="0"/>
                <w:shd w:val="clear" w:color="auto" w:fill="FFFFFF"/>
              </w:rPr>
            </w:rPrChange>
          </w:rPr>
          <w:t xml:space="preserve"> all the </w:t>
        </w:r>
        <w:del w:id="395" w:author="czeng" w:date="2020-03-14T21:14:00Z">
          <w:r w:rsidR="00081097" w:rsidRPr="003E0AB7" w:rsidDel="00B23DF4">
            <w:rPr>
              <w:rFonts w:ascii="Arial" w:eastAsiaTheme="minorHAnsi" w:hAnsi="Arial" w:cs="Arial"/>
              <w:color w:val="000000"/>
              <w:kern w:val="0"/>
              <w:sz w:val="22"/>
              <w:szCs w:val="22"/>
              <w:shd w:val="clear" w:color="auto" w:fill="FFFFFF"/>
              <w:rPrChange w:id="396" w:author="Schrodi Lab" w:date="2020-03-15T00:36:00Z">
                <w:rPr>
                  <w:rFonts w:ascii="Times New Roman" w:eastAsiaTheme="minorHAnsi" w:hAnsi="Times New Roman" w:cs="Times New Roman"/>
                  <w:color w:val="000000"/>
                  <w:kern w:val="0"/>
                  <w:shd w:val="clear" w:color="auto" w:fill="FFFFFF"/>
                </w:rPr>
              </w:rPrChange>
            </w:rPr>
            <w:delText>sites</w:delText>
          </w:r>
        </w:del>
      </w:moveTo>
      <w:ins w:id="397" w:author="czeng" w:date="2020-03-14T21:14:00Z">
        <w:r w:rsidR="00B23DF4" w:rsidRPr="003E0AB7">
          <w:rPr>
            <w:rFonts w:ascii="Arial" w:eastAsiaTheme="minorHAnsi" w:hAnsi="Arial" w:cs="Arial"/>
            <w:color w:val="000000"/>
            <w:kern w:val="0"/>
            <w:sz w:val="22"/>
            <w:szCs w:val="22"/>
            <w:shd w:val="clear" w:color="auto" w:fill="FFFFFF"/>
            <w:rPrChange w:id="398" w:author="Schrodi Lab" w:date="2020-03-15T00:36:00Z">
              <w:rPr>
                <w:rFonts w:ascii="Times New Roman" w:eastAsiaTheme="minorHAnsi" w:hAnsi="Times New Roman" w:cs="Times New Roman"/>
                <w:color w:val="000000"/>
                <w:kern w:val="0"/>
                <w:shd w:val="clear" w:color="auto" w:fill="FFFFFF"/>
              </w:rPr>
            </w:rPrChange>
          </w:rPr>
          <w:t>cases was observed.</w:t>
        </w:r>
      </w:ins>
      <w:moveTo w:id="399" w:author="czeng" w:date="2020-03-14T21:07:00Z">
        <w:del w:id="400" w:author="czeng" w:date="2020-03-14T21:13:00Z">
          <w:r w:rsidR="00081097" w:rsidRPr="003E0AB7" w:rsidDel="00B23DF4">
            <w:rPr>
              <w:rFonts w:ascii="Arial" w:eastAsiaTheme="minorHAnsi" w:hAnsi="Arial" w:cs="Arial"/>
              <w:color w:val="000000"/>
              <w:kern w:val="0"/>
              <w:sz w:val="22"/>
              <w:szCs w:val="22"/>
              <w:shd w:val="clear" w:color="auto" w:fill="FFFFFF"/>
              <w:rPrChange w:id="401" w:author="Schrodi Lab" w:date="2020-03-15T00:36:00Z">
                <w:rPr>
                  <w:rFonts w:ascii="Times New Roman" w:eastAsiaTheme="minorHAnsi" w:hAnsi="Times New Roman" w:cs="Times New Roman"/>
                  <w:color w:val="000000"/>
                  <w:kern w:val="0"/>
                  <w:shd w:val="clear" w:color="auto" w:fill="FFFFFF"/>
                </w:rPr>
              </w:rPrChange>
            </w:rPr>
            <w:delText xml:space="preserve"> in which stay at the low level</w:delText>
          </w:r>
        </w:del>
        <w:del w:id="402" w:author="czeng" w:date="2020-03-14T21:14:00Z">
          <w:r w:rsidR="00081097" w:rsidRPr="003E0AB7" w:rsidDel="00B23DF4">
            <w:rPr>
              <w:rFonts w:ascii="Arial" w:eastAsiaTheme="minorHAnsi" w:hAnsi="Arial" w:cs="Arial"/>
              <w:color w:val="000000"/>
              <w:kern w:val="0"/>
              <w:sz w:val="22"/>
              <w:szCs w:val="22"/>
              <w:shd w:val="clear" w:color="auto" w:fill="FFFFFF"/>
              <w:rPrChange w:id="403" w:author="Schrodi Lab" w:date="2020-03-15T00:36:00Z">
                <w:rPr>
                  <w:rFonts w:ascii="Times New Roman" w:eastAsiaTheme="minorHAnsi" w:hAnsi="Times New Roman" w:cs="Times New Roman"/>
                  <w:color w:val="000000"/>
                  <w:kern w:val="0"/>
                  <w:shd w:val="clear" w:color="auto" w:fill="FFFFFF"/>
                </w:rPr>
              </w:rPrChange>
            </w:rPr>
            <w:delText xml:space="preserve">. This indicates the ADHFE1 is a candidate biomarker of diagnosis of colorectal adenoma and cancer. </w:delText>
          </w:r>
        </w:del>
      </w:moveTo>
      <w:moveToRangeEnd w:id="366"/>
      <w:del w:id="404" w:author="czeng" w:date="2020-03-14T21:00:00Z">
        <w:r w:rsidR="00671AC1" w:rsidRPr="003E0AB7" w:rsidDel="00081097">
          <w:rPr>
            <w:rFonts w:ascii="Arial" w:eastAsiaTheme="minorHAnsi" w:hAnsi="Arial" w:cs="Arial"/>
            <w:color w:val="000000"/>
            <w:kern w:val="0"/>
            <w:sz w:val="22"/>
            <w:szCs w:val="22"/>
            <w:shd w:val="clear" w:color="auto" w:fill="FFFFFF"/>
            <w:rPrChange w:id="405" w:author="Schrodi Lab" w:date="2020-03-15T00:36:00Z">
              <w:rPr>
                <w:rFonts w:ascii="Times New Roman" w:eastAsiaTheme="minorHAnsi" w:hAnsi="Times New Roman" w:cs="Times New Roman"/>
                <w:color w:val="000000"/>
                <w:kern w:val="0"/>
                <w:shd w:val="clear" w:color="auto" w:fill="FFFFFF"/>
              </w:rPr>
            </w:rPrChange>
          </w:rPr>
          <w:delText xml:space="preserve">This further illustrates the potential of these sites as early diagnostic markers. </w:delText>
        </w:r>
      </w:del>
      <w:del w:id="406" w:author="czeng" w:date="2020-03-14T21:01:00Z">
        <w:r w:rsidR="00671AC1" w:rsidRPr="003E0AB7" w:rsidDel="00081097">
          <w:rPr>
            <w:rFonts w:ascii="Arial" w:eastAsiaTheme="minorHAnsi" w:hAnsi="Arial" w:cs="Arial"/>
            <w:color w:val="000000"/>
            <w:kern w:val="0"/>
            <w:sz w:val="22"/>
            <w:szCs w:val="22"/>
            <w:shd w:val="clear" w:color="auto" w:fill="FFFFFF"/>
            <w:rPrChange w:id="407" w:author="Schrodi Lab" w:date="2020-03-15T00:36:00Z">
              <w:rPr>
                <w:rFonts w:ascii="Times New Roman" w:eastAsiaTheme="minorHAnsi" w:hAnsi="Times New Roman" w:cs="Times New Roman"/>
                <w:color w:val="000000"/>
                <w:kern w:val="0"/>
                <w:shd w:val="clear" w:color="auto" w:fill="FFFFFF"/>
              </w:rPr>
            </w:rPrChange>
          </w:rPr>
          <w:delText>The density curve also reflects this feature well.</w:delText>
        </w:r>
        <w:r w:rsidR="00B308BF" w:rsidRPr="003E0AB7" w:rsidDel="00081097">
          <w:rPr>
            <w:rFonts w:ascii="Arial" w:eastAsiaTheme="minorHAnsi" w:hAnsi="Arial" w:cs="Arial"/>
            <w:color w:val="000000"/>
            <w:kern w:val="0"/>
            <w:sz w:val="22"/>
            <w:szCs w:val="22"/>
            <w:shd w:val="clear" w:color="auto" w:fill="FFFFFF"/>
            <w:rPrChange w:id="408" w:author="Schrodi Lab" w:date="2020-03-15T00:36:00Z">
              <w:rPr>
                <w:rFonts w:ascii="Times New Roman" w:eastAsiaTheme="minorHAnsi" w:hAnsi="Times New Roman" w:cs="Times New Roman"/>
                <w:color w:val="000000"/>
                <w:kern w:val="0"/>
                <w:shd w:val="clear" w:color="auto" w:fill="FFFFFF"/>
              </w:rPr>
            </w:rPrChange>
          </w:rPr>
          <w:delText xml:space="preserve"> </w:delText>
        </w:r>
        <w:r w:rsidR="001302DB" w:rsidRPr="003E0AB7" w:rsidDel="00081097">
          <w:rPr>
            <w:rFonts w:ascii="Arial" w:eastAsiaTheme="minorHAnsi" w:hAnsi="Arial" w:cs="Arial"/>
            <w:color w:val="000000"/>
            <w:kern w:val="0"/>
            <w:sz w:val="22"/>
            <w:szCs w:val="22"/>
            <w:shd w:val="clear" w:color="auto" w:fill="FFFFFF"/>
            <w:rPrChange w:id="409" w:author="Schrodi Lab" w:date="2020-03-15T00:36:00Z">
              <w:rPr>
                <w:rFonts w:ascii="Times New Roman" w:eastAsiaTheme="minorHAnsi" w:hAnsi="Times New Roman" w:cs="Times New Roman"/>
                <w:color w:val="000000"/>
                <w:kern w:val="0"/>
                <w:shd w:val="clear" w:color="auto" w:fill="FFFFFF"/>
              </w:rPr>
            </w:rPrChange>
          </w:rPr>
          <w:delText xml:space="preserve">As shown in below, </w:delText>
        </w:r>
        <w:bookmarkStart w:id="410" w:name="OLE_LINK171"/>
        <w:bookmarkStart w:id="411" w:name="OLE_LINK172"/>
        <w:r w:rsidR="001302DB" w:rsidRPr="003E0AB7" w:rsidDel="00081097">
          <w:rPr>
            <w:rFonts w:ascii="Arial" w:eastAsiaTheme="minorHAnsi" w:hAnsi="Arial" w:cs="Arial"/>
            <w:color w:val="000000"/>
            <w:kern w:val="0"/>
            <w:sz w:val="22"/>
            <w:szCs w:val="22"/>
            <w:shd w:val="clear" w:color="auto" w:fill="FFFFFF"/>
            <w:rPrChange w:id="412" w:author="Schrodi Lab" w:date="2020-03-15T00:36:00Z">
              <w:rPr>
                <w:rFonts w:ascii="Times New Roman" w:eastAsiaTheme="minorHAnsi" w:hAnsi="Times New Roman" w:cs="Times New Roman"/>
                <w:color w:val="000000"/>
                <w:kern w:val="0"/>
                <w:shd w:val="clear" w:color="auto" w:fill="FFFFFF"/>
              </w:rPr>
            </w:rPrChange>
          </w:rPr>
          <w:delText>we also included new figures as</w:delText>
        </w:r>
        <w:r w:rsidR="004576CA" w:rsidRPr="003E0AB7" w:rsidDel="00081097">
          <w:rPr>
            <w:rFonts w:ascii="Arial" w:eastAsiaTheme="minorHAnsi" w:hAnsi="Arial" w:cs="Arial"/>
            <w:color w:val="000000"/>
            <w:kern w:val="0"/>
            <w:sz w:val="22"/>
            <w:szCs w:val="22"/>
            <w:shd w:val="clear" w:color="auto" w:fill="FFFFFF"/>
            <w:rPrChange w:id="413" w:author="Schrodi Lab" w:date="2020-03-15T00:36:00Z">
              <w:rPr>
                <w:rFonts w:ascii="Times New Roman" w:eastAsiaTheme="minorHAnsi" w:hAnsi="Times New Roman" w:cs="Times New Roman"/>
                <w:color w:val="000000"/>
                <w:kern w:val="0"/>
                <w:shd w:val="clear" w:color="auto" w:fill="FFFFFF"/>
              </w:rPr>
            </w:rPrChange>
          </w:rPr>
          <w:delText xml:space="preserve"> </w:delText>
        </w:r>
        <w:r w:rsidR="004576CA" w:rsidRPr="003E0AB7" w:rsidDel="00081097">
          <w:rPr>
            <w:rFonts w:ascii="Arial" w:eastAsiaTheme="minorHAnsi" w:hAnsi="Arial" w:cs="Arial"/>
            <w:color w:val="000000"/>
            <w:kern w:val="0"/>
            <w:sz w:val="22"/>
            <w:szCs w:val="22"/>
            <w:shd w:val="clear" w:color="auto" w:fill="FFFFFF"/>
            <w:rPrChange w:id="414" w:author="Schrodi Lab" w:date="2020-03-15T00:36:00Z">
              <w:rPr>
                <w:rFonts w:ascii="Times New Roman" w:eastAsiaTheme="minorHAnsi" w:hAnsi="Times New Roman" w:cs="Times New Roman" w:hint="eastAsia"/>
                <w:color w:val="000000"/>
                <w:kern w:val="0"/>
                <w:shd w:val="clear" w:color="auto" w:fill="FFFFFF"/>
              </w:rPr>
            </w:rPrChange>
          </w:rPr>
          <w:delText>Figure</w:delText>
        </w:r>
        <w:r w:rsidR="004576CA" w:rsidRPr="003E0AB7" w:rsidDel="00081097">
          <w:rPr>
            <w:rFonts w:ascii="Arial" w:eastAsiaTheme="minorHAnsi" w:hAnsi="Arial" w:cs="Arial"/>
            <w:color w:val="000000"/>
            <w:kern w:val="0"/>
            <w:sz w:val="22"/>
            <w:szCs w:val="22"/>
            <w:shd w:val="clear" w:color="auto" w:fill="FFFFFF"/>
            <w:rPrChange w:id="415" w:author="Schrodi Lab" w:date="2020-03-15T00:36:00Z">
              <w:rPr>
                <w:rFonts w:ascii="Times New Roman" w:eastAsiaTheme="minorHAnsi" w:hAnsi="Times New Roman" w:cs="Times New Roman"/>
                <w:color w:val="000000"/>
                <w:kern w:val="0"/>
                <w:shd w:val="clear" w:color="auto" w:fill="FFFFFF"/>
              </w:rPr>
            </w:rPrChange>
          </w:rPr>
          <w:delText xml:space="preserve"> </w:delText>
        </w:r>
        <w:r w:rsidR="004576CA" w:rsidRPr="003E0AB7" w:rsidDel="00081097">
          <w:rPr>
            <w:rFonts w:ascii="Arial" w:eastAsiaTheme="minorHAnsi" w:hAnsi="Arial" w:cs="Arial"/>
            <w:color w:val="000000"/>
            <w:kern w:val="0"/>
            <w:sz w:val="22"/>
            <w:szCs w:val="22"/>
            <w:shd w:val="clear" w:color="auto" w:fill="FFFFFF"/>
            <w:rPrChange w:id="416" w:author="Schrodi Lab" w:date="2020-03-15T00:36:00Z">
              <w:rPr>
                <w:rFonts w:ascii="Times New Roman" w:eastAsiaTheme="minorHAnsi" w:hAnsi="Times New Roman" w:cs="Times New Roman" w:hint="eastAsia"/>
                <w:color w:val="000000"/>
                <w:kern w:val="0"/>
                <w:shd w:val="clear" w:color="auto" w:fill="FFFFFF"/>
              </w:rPr>
            </w:rPrChange>
          </w:rPr>
          <w:delText>S</w:delText>
        </w:r>
        <w:r w:rsidR="004959D9" w:rsidRPr="003E0AB7" w:rsidDel="00081097">
          <w:rPr>
            <w:rFonts w:ascii="Arial" w:eastAsiaTheme="minorHAnsi" w:hAnsi="Arial" w:cs="Arial"/>
            <w:color w:val="000000"/>
            <w:kern w:val="0"/>
            <w:sz w:val="22"/>
            <w:szCs w:val="22"/>
            <w:shd w:val="clear" w:color="auto" w:fill="FFFFFF"/>
            <w:rPrChange w:id="417" w:author="Schrodi Lab" w:date="2020-03-15T00:36:00Z">
              <w:rPr>
                <w:rFonts w:ascii="Times New Roman" w:eastAsiaTheme="minorHAnsi" w:hAnsi="Times New Roman" w:cs="Times New Roman"/>
                <w:color w:val="000000"/>
                <w:kern w:val="0"/>
                <w:shd w:val="clear" w:color="auto" w:fill="FFFFFF"/>
              </w:rPr>
            </w:rPrChange>
          </w:rPr>
          <w:delText>7</w:delText>
        </w:r>
        <w:r w:rsidR="001302DB" w:rsidRPr="003E0AB7" w:rsidDel="00081097">
          <w:rPr>
            <w:rFonts w:ascii="Arial" w:eastAsiaTheme="minorHAnsi" w:hAnsi="Arial" w:cs="Arial"/>
            <w:color w:val="000000"/>
            <w:kern w:val="0"/>
            <w:sz w:val="22"/>
            <w:szCs w:val="22"/>
            <w:shd w:val="clear" w:color="auto" w:fill="FFFFFF"/>
            <w:rPrChange w:id="418" w:author="Schrodi Lab" w:date="2020-03-15T00:36:00Z">
              <w:rPr>
                <w:rFonts w:ascii="Times New Roman" w:eastAsiaTheme="minorHAnsi" w:hAnsi="Times New Roman" w:cs="Times New Roman"/>
                <w:color w:val="000000"/>
                <w:kern w:val="0"/>
                <w:shd w:val="clear" w:color="auto" w:fill="FFFFFF"/>
              </w:rPr>
            </w:rPrChange>
          </w:rPr>
          <w:delText xml:space="preserve"> in supplementar</w:delText>
        </w:r>
        <w:r w:rsidR="00AF2683" w:rsidRPr="003E0AB7" w:rsidDel="00081097">
          <w:rPr>
            <w:rFonts w:ascii="Arial" w:eastAsiaTheme="minorHAnsi" w:hAnsi="Arial" w:cs="Arial"/>
            <w:color w:val="000000"/>
            <w:kern w:val="0"/>
            <w:sz w:val="22"/>
            <w:szCs w:val="22"/>
            <w:shd w:val="clear" w:color="auto" w:fill="FFFFFF"/>
            <w:rPrChange w:id="419" w:author="Schrodi Lab" w:date="2020-03-15T00:36:00Z">
              <w:rPr>
                <w:rFonts w:ascii="Times New Roman" w:eastAsiaTheme="minorHAnsi" w:hAnsi="Times New Roman" w:cs="Times New Roman"/>
                <w:color w:val="000000"/>
                <w:kern w:val="0"/>
                <w:shd w:val="clear" w:color="auto" w:fill="FFFFFF"/>
              </w:rPr>
            </w:rPrChange>
          </w:rPr>
          <w:delText>y.</w:delText>
        </w:r>
      </w:del>
    </w:p>
    <w:bookmarkEnd w:id="263"/>
    <w:bookmarkEnd w:id="264"/>
    <w:bookmarkEnd w:id="410"/>
    <w:bookmarkEnd w:id="411"/>
    <w:p w14:paraId="557701A0" w14:textId="77777777" w:rsidR="001302DB" w:rsidRPr="003E0AB7" w:rsidRDefault="00513C92" w:rsidP="0088732E">
      <w:pPr>
        <w:widowControl/>
        <w:snapToGrid w:val="0"/>
        <w:spacing w:afterLines="50" w:after="163"/>
        <w:rPr>
          <w:rFonts w:ascii="Arial" w:eastAsiaTheme="minorHAnsi" w:hAnsi="Arial" w:cs="Arial"/>
          <w:color w:val="000000"/>
          <w:kern w:val="0"/>
          <w:sz w:val="22"/>
          <w:szCs w:val="22"/>
          <w:rPrChange w:id="420" w:author="Schrodi Lab" w:date="2020-03-15T00:36:00Z">
            <w:rPr>
              <w:rFonts w:ascii="Times New Roman" w:eastAsiaTheme="minorHAnsi" w:hAnsi="Times New Roman" w:cs="Times New Roman"/>
              <w:color w:val="000000"/>
              <w:kern w:val="0"/>
            </w:rPr>
          </w:rPrChange>
        </w:rPr>
      </w:pPr>
      <w:r w:rsidRPr="003E0AB7">
        <w:rPr>
          <w:rFonts w:ascii="Arial" w:eastAsiaTheme="minorHAnsi" w:hAnsi="Arial" w:cs="Arial"/>
          <w:noProof/>
          <w:color w:val="000000"/>
          <w:kern w:val="0"/>
          <w:sz w:val="22"/>
          <w:szCs w:val="22"/>
          <w:rPrChange w:id="421" w:author="Schrodi Lab" w:date="2020-03-15T00:36:00Z">
            <w:rPr>
              <w:rFonts w:ascii="Times New Roman" w:eastAsiaTheme="minorHAnsi" w:hAnsi="Times New Roman" w:cs="Times New Roman"/>
              <w:noProof/>
              <w:color w:val="000000"/>
              <w:kern w:val="0"/>
            </w:rPr>
          </w:rPrChange>
        </w:rPr>
        <w:drawing>
          <wp:inline distT="0" distB="0" distL="0" distR="0" wp14:anchorId="6B43B016" wp14:editId="4D45CFFE">
            <wp:extent cx="3657600" cy="13546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8847" cy="1392133"/>
                    </a:xfrm>
                    <a:prstGeom prst="rect">
                      <a:avLst/>
                    </a:prstGeom>
                  </pic:spPr>
                </pic:pic>
              </a:graphicData>
            </a:graphic>
          </wp:inline>
        </w:drawing>
      </w:r>
      <w:r w:rsidR="000A706A" w:rsidRPr="003E0AB7">
        <w:rPr>
          <w:rFonts w:ascii="Arial" w:eastAsiaTheme="minorHAnsi" w:hAnsi="Arial" w:cs="Arial"/>
          <w:color w:val="000000"/>
          <w:kern w:val="0"/>
          <w:sz w:val="22"/>
          <w:szCs w:val="22"/>
          <w:rPrChange w:id="422" w:author="Schrodi Lab" w:date="2020-03-15T00:36:00Z">
            <w:rPr>
              <w:rFonts w:ascii="Times New Roman" w:eastAsiaTheme="minorHAnsi" w:hAnsi="Times New Roman" w:cs="Times New Roman"/>
              <w:color w:val="000000"/>
              <w:kern w:val="0"/>
            </w:rPr>
          </w:rPrChange>
        </w:rPr>
        <w:t xml:space="preserve"> </w:t>
      </w:r>
      <w:r w:rsidR="000A706A" w:rsidRPr="003E0AB7">
        <w:rPr>
          <w:rFonts w:ascii="Arial" w:eastAsiaTheme="minorHAnsi" w:hAnsi="Arial" w:cs="Arial"/>
          <w:noProof/>
          <w:color w:val="000000"/>
          <w:kern w:val="0"/>
          <w:sz w:val="22"/>
          <w:szCs w:val="22"/>
          <w:rPrChange w:id="423" w:author="Schrodi Lab" w:date="2020-03-15T00:36:00Z">
            <w:rPr>
              <w:rFonts w:ascii="Times New Roman" w:eastAsiaTheme="minorHAnsi" w:hAnsi="Times New Roman" w:cs="Times New Roman"/>
              <w:noProof/>
              <w:color w:val="000000"/>
              <w:kern w:val="0"/>
            </w:rPr>
          </w:rPrChange>
        </w:rPr>
        <w:drawing>
          <wp:inline distT="0" distB="0" distL="0" distR="0" wp14:anchorId="7E7D7198" wp14:editId="6CAD2217">
            <wp:extent cx="2453392" cy="1960938"/>
            <wp:effectExtent l="0" t="0" r="444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75487" cy="1978598"/>
                    </a:xfrm>
                    <a:prstGeom prst="rect">
                      <a:avLst/>
                    </a:prstGeom>
                  </pic:spPr>
                </pic:pic>
              </a:graphicData>
            </a:graphic>
          </wp:inline>
        </w:drawing>
      </w:r>
    </w:p>
    <w:p w14:paraId="54B9F257" w14:textId="0ECDBF69" w:rsidR="00B308BF" w:rsidRPr="003E0AB7" w:rsidRDefault="00B308BF" w:rsidP="0088732E">
      <w:pPr>
        <w:widowControl/>
        <w:snapToGrid w:val="0"/>
        <w:spacing w:afterLines="50" w:after="163"/>
        <w:rPr>
          <w:rFonts w:ascii="Arial" w:eastAsiaTheme="minorHAnsi" w:hAnsi="Arial" w:cs="Arial"/>
          <w:color w:val="000000"/>
          <w:kern w:val="0"/>
          <w:sz w:val="22"/>
          <w:szCs w:val="22"/>
          <w:shd w:val="clear" w:color="auto" w:fill="FFFFFF"/>
          <w:rPrChange w:id="424" w:author="Schrodi Lab" w:date="2020-03-15T00:36:00Z">
            <w:rPr>
              <w:rFonts w:ascii="Times New Roman" w:eastAsiaTheme="minorHAnsi" w:hAnsi="Times New Roman" w:cs="Times New Roman"/>
              <w:color w:val="000000"/>
              <w:kern w:val="0"/>
              <w:shd w:val="clear" w:color="auto" w:fill="FFFFFF"/>
            </w:rPr>
          </w:rPrChange>
        </w:rPr>
      </w:pPr>
      <w:moveFromRangeStart w:id="425" w:author="czeng" w:date="2020-03-14T21:07:00Z" w:name="move35112463"/>
      <w:moveFrom w:id="426" w:author="czeng" w:date="2020-03-14T21:07:00Z">
        <w:r w:rsidRPr="003E0AB7" w:rsidDel="00081097">
          <w:rPr>
            <w:rFonts w:ascii="Arial" w:eastAsiaTheme="minorHAnsi" w:hAnsi="Arial" w:cs="Arial"/>
            <w:color w:val="000000"/>
            <w:kern w:val="0"/>
            <w:sz w:val="22"/>
            <w:szCs w:val="22"/>
            <w:shd w:val="clear" w:color="auto" w:fill="FFFFFF"/>
            <w:rPrChange w:id="427" w:author="Schrodi Lab" w:date="2020-03-15T00:36:00Z">
              <w:rPr>
                <w:rFonts w:ascii="Times New Roman" w:eastAsiaTheme="minorHAnsi" w:hAnsi="Times New Roman" w:cs="Times New Roman"/>
                <w:color w:val="000000"/>
                <w:kern w:val="0"/>
                <w:shd w:val="clear" w:color="auto" w:fill="FFFFFF"/>
              </w:rPr>
            </w:rPrChange>
          </w:rPr>
          <w:t xml:space="preserve">We also checked the DNA methylation level of ADHFE1 promoter in white blood, </w:t>
        </w:r>
        <w:bookmarkStart w:id="428" w:name="OLE_LINK173"/>
        <w:bookmarkStart w:id="429" w:name="OLE_LINK174"/>
        <w:r w:rsidRPr="003E0AB7" w:rsidDel="00081097">
          <w:rPr>
            <w:rFonts w:ascii="Arial" w:eastAsiaTheme="minorHAnsi" w:hAnsi="Arial" w:cs="Arial"/>
            <w:color w:val="000000"/>
            <w:kern w:val="0"/>
            <w:sz w:val="22"/>
            <w:szCs w:val="22"/>
            <w:shd w:val="clear" w:color="auto" w:fill="FFFFFF"/>
            <w:rPrChange w:id="430" w:author="Schrodi Lab" w:date="2020-03-15T00:36:00Z">
              <w:rPr>
                <w:rFonts w:ascii="Times New Roman" w:eastAsiaTheme="minorHAnsi" w:hAnsi="Times New Roman" w:cs="Times New Roman"/>
                <w:color w:val="000000"/>
                <w:kern w:val="0"/>
                <w:shd w:val="clear" w:color="auto" w:fill="FFFFFF"/>
              </w:rPr>
            </w:rPrChange>
          </w:rPr>
          <w:t>all the sites in which stay at the low level</w:t>
        </w:r>
        <w:bookmarkEnd w:id="428"/>
        <w:bookmarkEnd w:id="429"/>
        <w:r w:rsidRPr="003E0AB7" w:rsidDel="00081097">
          <w:rPr>
            <w:rFonts w:ascii="Arial" w:eastAsiaTheme="minorHAnsi" w:hAnsi="Arial" w:cs="Arial"/>
            <w:color w:val="000000"/>
            <w:kern w:val="0"/>
            <w:sz w:val="22"/>
            <w:szCs w:val="22"/>
            <w:shd w:val="clear" w:color="auto" w:fill="FFFFFF"/>
            <w:rPrChange w:id="431" w:author="Schrodi Lab" w:date="2020-03-15T00:36:00Z">
              <w:rPr>
                <w:rFonts w:ascii="Times New Roman" w:eastAsiaTheme="minorHAnsi" w:hAnsi="Times New Roman" w:cs="Times New Roman"/>
                <w:color w:val="000000"/>
                <w:kern w:val="0"/>
                <w:shd w:val="clear" w:color="auto" w:fill="FFFFFF"/>
              </w:rPr>
            </w:rPrChange>
          </w:rPr>
          <w:t xml:space="preserve">. This indicates the ADHFE1 is a candidate biomarker of diagnosis of colorectal adenoma and cancer. </w:t>
        </w:r>
      </w:moveFrom>
      <w:moveFromRangeEnd w:id="425"/>
      <w:del w:id="432" w:author="czeng" w:date="2020-03-14T21:07:00Z">
        <w:r w:rsidRPr="003E0AB7" w:rsidDel="00081097">
          <w:rPr>
            <w:rFonts w:ascii="Arial" w:eastAsiaTheme="minorHAnsi" w:hAnsi="Arial" w:cs="Arial"/>
            <w:color w:val="000000"/>
            <w:kern w:val="0"/>
            <w:sz w:val="22"/>
            <w:szCs w:val="22"/>
            <w:shd w:val="clear" w:color="auto" w:fill="FFFFFF"/>
            <w:rPrChange w:id="433" w:author="Schrodi Lab" w:date="2020-03-15T00:36:00Z">
              <w:rPr>
                <w:rFonts w:ascii="Times New Roman" w:eastAsiaTheme="minorHAnsi" w:hAnsi="Times New Roman" w:cs="Times New Roman"/>
                <w:color w:val="000000"/>
                <w:kern w:val="0"/>
                <w:shd w:val="clear" w:color="auto" w:fill="FFFFFF"/>
              </w:rPr>
            </w:rPrChange>
          </w:rPr>
          <w:delText xml:space="preserve">we also plotted new heatmap figure as </w:delText>
        </w:r>
        <w:r w:rsidRPr="003E0AB7" w:rsidDel="00081097">
          <w:rPr>
            <w:rFonts w:ascii="Arial" w:eastAsiaTheme="minorHAnsi" w:hAnsi="Arial" w:cs="Arial"/>
            <w:color w:val="000000"/>
            <w:kern w:val="0"/>
            <w:sz w:val="22"/>
            <w:szCs w:val="22"/>
            <w:shd w:val="clear" w:color="auto" w:fill="FFFFFF"/>
            <w:rPrChange w:id="434" w:author="Schrodi Lab" w:date="2020-03-15T00:36:00Z">
              <w:rPr>
                <w:rFonts w:ascii="Times New Roman" w:eastAsiaTheme="minorHAnsi" w:hAnsi="Times New Roman" w:cs="Times New Roman" w:hint="eastAsia"/>
                <w:color w:val="000000"/>
                <w:kern w:val="0"/>
                <w:shd w:val="clear" w:color="auto" w:fill="FFFFFF"/>
              </w:rPr>
            </w:rPrChange>
          </w:rPr>
          <w:delText>Figure</w:delText>
        </w:r>
        <w:r w:rsidRPr="003E0AB7" w:rsidDel="00081097">
          <w:rPr>
            <w:rFonts w:ascii="Arial" w:eastAsiaTheme="minorHAnsi" w:hAnsi="Arial" w:cs="Arial"/>
            <w:color w:val="000000"/>
            <w:kern w:val="0"/>
            <w:sz w:val="22"/>
            <w:szCs w:val="22"/>
            <w:shd w:val="clear" w:color="auto" w:fill="FFFFFF"/>
            <w:rPrChange w:id="435" w:author="Schrodi Lab" w:date="2020-03-15T00:36:00Z">
              <w:rPr>
                <w:rFonts w:ascii="Times New Roman" w:eastAsiaTheme="minorHAnsi" w:hAnsi="Times New Roman" w:cs="Times New Roman"/>
                <w:color w:val="000000"/>
                <w:kern w:val="0"/>
                <w:shd w:val="clear" w:color="auto" w:fill="FFFFFF"/>
              </w:rPr>
            </w:rPrChange>
          </w:rPr>
          <w:delText xml:space="preserve"> </w:delText>
        </w:r>
        <w:r w:rsidRPr="003E0AB7" w:rsidDel="00081097">
          <w:rPr>
            <w:rFonts w:ascii="Arial" w:eastAsiaTheme="minorHAnsi" w:hAnsi="Arial" w:cs="Arial"/>
            <w:color w:val="000000"/>
            <w:kern w:val="0"/>
            <w:sz w:val="22"/>
            <w:szCs w:val="22"/>
            <w:shd w:val="clear" w:color="auto" w:fill="FFFFFF"/>
            <w:rPrChange w:id="436" w:author="Schrodi Lab" w:date="2020-03-15T00:36:00Z">
              <w:rPr>
                <w:rFonts w:ascii="Times New Roman" w:eastAsiaTheme="minorHAnsi" w:hAnsi="Times New Roman" w:cs="Times New Roman" w:hint="eastAsia"/>
                <w:color w:val="000000"/>
                <w:kern w:val="0"/>
                <w:shd w:val="clear" w:color="auto" w:fill="FFFFFF"/>
              </w:rPr>
            </w:rPrChange>
          </w:rPr>
          <w:delText>S</w:delText>
        </w:r>
        <w:r w:rsidR="004959D9" w:rsidRPr="003E0AB7" w:rsidDel="00081097">
          <w:rPr>
            <w:rFonts w:ascii="Arial" w:eastAsiaTheme="minorHAnsi" w:hAnsi="Arial" w:cs="Arial"/>
            <w:color w:val="000000"/>
            <w:kern w:val="0"/>
            <w:sz w:val="22"/>
            <w:szCs w:val="22"/>
            <w:shd w:val="clear" w:color="auto" w:fill="FFFFFF"/>
            <w:rPrChange w:id="437" w:author="Schrodi Lab" w:date="2020-03-15T00:36:00Z">
              <w:rPr>
                <w:rFonts w:ascii="Times New Roman" w:eastAsiaTheme="minorHAnsi" w:hAnsi="Times New Roman" w:cs="Times New Roman"/>
                <w:color w:val="000000"/>
                <w:kern w:val="0"/>
                <w:shd w:val="clear" w:color="auto" w:fill="FFFFFF"/>
              </w:rPr>
            </w:rPrChange>
          </w:rPr>
          <w:delText>6</w:delText>
        </w:r>
        <w:r w:rsidRPr="003E0AB7" w:rsidDel="00081097">
          <w:rPr>
            <w:rFonts w:ascii="Arial" w:eastAsiaTheme="minorHAnsi" w:hAnsi="Arial" w:cs="Arial"/>
            <w:color w:val="000000"/>
            <w:kern w:val="0"/>
            <w:sz w:val="22"/>
            <w:szCs w:val="22"/>
            <w:shd w:val="clear" w:color="auto" w:fill="FFFFFF"/>
            <w:rPrChange w:id="438" w:author="Schrodi Lab" w:date="2020-03-15T00:36:00Z">
              <w:rPr>
                <w:rFonts w:ascii="Times New Roman" w:eastAsiaTheme="minorHAnsi" w:hAnsi="Times New Roman" w:cs="Times New Roman"/>
                <w:color w:val="000000"/>
                <w:kern w:val="0"/>
                <w:shd w:val="clear" w:color="auto" w:fill="FFFFFF"/>
              </w:rPr>
            </w:rPrChange>
          </w:rPr>
          <w:delText xml:space="preserve"> in supplementary.</w:delText>
        </w:r>
      </w:del>
    </w:p>
    <w:p w14:paraId="7177FC3D" w14:textId="29E3878E" w:rsidR="00B308BF" w:rsidRPr="003E0AB7" w:rsidDel="0021488A" w:rsidRDefault="00B308BF" w:rsidP="0088732E">
      <w:pPr>
        <w:widowControl/>
        <w:snapToGrid w:val="0"/>
        <w:spacing w:afterLines="50" w:after="163"/>
        <w:rPr>
          <w:del w:id="439" w:author="Schrodi Lab" w:date="2020-03-15T00:47:00Z"/>
          <w:rFonts w:ascii="Arial" w:eastAsiaTheme="minorHAnsi" w:hAnsi="Arial" w:cs="Arial"/>
          <w:color w:val="000000"/>
          <w:kern w:val="0"/>
          <w:sz w:val="22"/>
          <w:szCs w:val="22"/>
          <w:shd w:val="clear" w:color="auto" w:fill="FFFFFF"/>
          <w:rPrChange w:id="440" w:author="Schrodi Lab" w:date="2020-03-15T00:36:00Z">
            <w:rPr>
              <w:del w:id="441" w:author="Schrodi Lab" w:date="2020-03-15T00:47:00Z"/>
              <w:rFonts w:ascii="Times New Roman" w:eastAsiaTheme="minorHAnsi" w:hAnsi="Times New Roman" w:cs="Times New Roman"/>
              <w:color w:val="000000"/>
              <w:kern w:val="0"/>
              <w:shd w:val="clear" w:color="auto" w:fill="FFFFFF"/>
            </w:rPr>
          </w:rPrChange>
        </w:rPr>
      </w:pPr>
    </w:p>
    <w:p w14:paraId="0DF42275" w14:textId="18D41DAB" w:rsidR="00B308BF" w:rsidRPr="003E0AB7" w:rsidDel="0021488A" w:rsidRDefault="00B308BF" w:rsidP="0088732E">
      <w:pPr>
        <w:widowControl/>
        <w:snapToGrid w:val="0"/>
        <w:spacing w:afterLines="50" w:after="163"/>
        <w:rPr>
          <w:del w:id="442" w:author="Schrodi Lab" w:date="2020-03-15T00:47:00Z"/>
          <w:rFonts w:ascii="Arial" w:eastAsiaTheme="minorHAnsi" w:hAnsi="Arial" w:cs="Arial"/>
          <w:color w:val="000000"/>
          <w:kern w:val="0"/>
          <w:sz w:val="22"/>
          <w:szCs w:val="22"/>
          <w:rPrChange w:id="443" w:author="Schrodi Lab" w:date="2020-03-15T00:36:00Z">
            <w:rPr>
              <w:del w:id="444" w:author="Schrodi Lab" w:date="2020-03-15T00:47:00Z"/>
              <w:rFonts w:ascii="Times New Roman" w:eastAsiaTheme="minorHAnsi" w:hAnsi="Times New Roman" w:cs="Times New Roman"/>
              <w:color w:val="000000"/>
              <w:kern w:val="0"/>
            </w:rPr>
          </w:rPrChange>
        </w:rPr>
      </w:pPr>
    </w:p>
    <w:p w14:paraId="75202CD9" w14:textId="51862ECA" w:rsidR="00EF081C" w:rsidRPr="003E0AB7" w:rsidRDefault="00680F29" w:rsidP="0088732E">
      <w:pPr>
        <w:widowControl/>
        <w:snapToGrid w:val="0"/>
        <w:spacing w:afterLines="50" w:after="163"/>
        <w:rPr>
          <w:rFonts w:ascii="Arial" w:eastAsiaTheme="minorHAnsi" w:hAnsi="Arial" w:cs="Arial"/>
          <w:color w:val="000000"/>
          <w:kern w:val="0"/>
          <w:sz w:val="22"/>
          <w:szCs w:val="22"/>
          <w:shd w:val="clear" w:color="auto" w:fill="FFFFFF"/>
          <w:rPrChange w:id="445" w:author="Schrodi Lab" w:date="2020-03-15T00:36:00Z">
            <w:rPr>
              <w:rFonts w:ascii="Times New Roman" w:eastAsiaTheme="minorHAnsi" w:hAnsi="Times New Roman" w:cs="Times New Roman"/>
              <w:color w:val="000000"/>
              <w:kern w:val="0"/>
              <w:shd w:val="clear" w:color="auto" w:fill="FFFFFF"/>
            </w:rPr>
          </w:rPrChange>
        </w:rPr>
      </w:pPr>
      <w:r w:rsidRPr="003E0AB7">
        <w:rPr>
          <w:rFonts w:ascii="Arial" w:eastAsiaTheme="minorHAnsi" w:hAnsi="Arial" w:cs="Arial"/>
          <w:color w:val="000000"/>
          <w:kern w:val="0"/>
          <w:sz w:val="22"/>
          <w:szCs w:val="22"/>
          <w:rPrChange w:id="446" w:author="Schrodi Lab" w:date="2020-03-15T00:36:00Z">
            <w:rPr>
              <w:rFonts w:ascii="Times New Roman" w:eastAsiaTheme="minorHAnsi" w:hAnsi="Times New Roman" w:cs="Times New Roman"/>
              <w:color w:val="000000"/>
              <w:kern w:val="0"/>
            </w:rPr>
          </w:rPrChange>
        </w:rPr>
        <w:br/>
      </w:r>
      <w:r w:rsidRPr="003E0AB7">
        <w:rPr>
          <w:rFonts w:ascii="Arial" w:eastAsiaTheme="minorHAnsi" w:hAnsi="Arial" w:cs="Arial"/>
          <w:b/>
          <w:color w:val="000000"/>
          <w:kern w:val="0"/>
          <w:sz w:val="22"/>
          <w:szCs w:val="22"/>
          <w:shd w:val="clear" w:color="auto" w:fill="FFFFFF"/>
          <w:rPrChange w:id="447" w:author="Schrodi Lab" w:date="2020-03-15T00:36:00Z">
            <w:rPr>
              <w:rFonts w:ascii="Times New Roman" w:eastAsiaTheme="minorHAnsi" w:hAnsi="Times New Roman" w:cs="Times New Roman"/>
              <w:b/>
              <w:color w:val="000000"/>
              <w:kern w:val="0"/>
              <w:shd w:val="clear" w:color="auto" w:fill="FFFFFF"/>
            </w:rPr>
          </w:rPrChange>
        </w:rPr>
        <w:t>4.</w:t>
      </w:r>
      <w:del w:id="448" w:author="Schrodi Lab" w:date="2020-03-15T00:49:00Z">
        <w:r w:rsidRPr="003E0AB7" w:rsidDel="00C72169">
          <w:rPr>
            <w:rFonts w:ascii="Arial" w:eastAsiaTheme="minorHAnsi" w:hAnsi="Arial" w:cs="Arial"/>
            <w:b/>
            <w:color w:val="000000"/>
            <w:kern w:val="0"/>
            <w:sz w:val="22"/>
            <w:szCs w:val="22"/>
            <w:shd w:val="clear" w:color="auto" w:fill="FFFFFF"/>
            <w:rPrChange w:id="449" w:author="Schrodi Lab" w:date="2020-03-15T00:36:00Z">
              <w:rPr>
                <w:rFonts w:ascii="Times New Roman" w:eastAsiaTheme="minorHAnsi" w:hAnsi="Times New Roman" w:cs="Times New Roman"/>
                <w:b/>
                <w:color w:val="000000"/>
                <w:kern w:val="0"/>
                <w:shd w:val="clear" w:color="auto" w:fill="FFFFFF"/>
              </w:rPr>
            </w:rPrChange>
          </w:rPr>
          <w:delText xml:space="preserve">      </w:delText>
        </w:r>
      </w:del>
      <w:r w:rsidRPr="003E0AB7">
        <w:rPr>
          <w:rFonts w:ascii="Arial" w:eastAsiaTheme="minorHAnsi" w:hAnsi="Arial" w:cs="Arial"/>
          <w:b/>
          <w:color w:val="000000"/>
          <w:kern w:val="0"/>
          <w:sz w:val="22"/>
          <w:szCs w:val="22"/>
          <w:shd w:val="clear" w:color="auto" w:fill="FFFFFF"/>
          <w:rPrChange w:id="450" w:author="Schrodi Lab" w:date="2020-03-15T00:36:00Z">
            <w:rPr>
              <w:rFonts w:ascii="Times New Roman" w:eastAsiaTheme="minorHAnsi" w:hAnsi="Times New Roman" w:cs="Times New Roman"/>
              <w:b/>
              <w:color w:val="000000"/>
              <w:kern w:val="0"/>
              <w:shd w:val="clear" w:color="auto" w:fill="FFFFFF"/>
            </w:rPr>
          </w:rPrChange>
        </w:rPr>
        <w:t xml:space="preserve">The pathway analysis highlighted gut-brain-axis aroused a very interesting concept that the </w:t>
      </w:r>
      <w:proofErr w:type="gramStart"/>
      <w:r w:rsidRPr="003E0AB7">
        <w:rPr>
          <w:rFonts w:ascii="Arial" w:eastAsiaTheme="minorHAnsi" w:hAnsi="Arial" w:cs="Arial"/>
          <w:b/>
          <w:color w:val="000000"/>
          <w:kern w:val="0"/>
          <w:sz w:val="22"/>
          <w:szCs w:val="22"/>
          <w:shd w:val="clear" w:color="auto" w:fill="FFFFFF"/>
          <w:rPrChange w:id="451" w:author="Schrodi Lab" w:date="2020-03-15T00:36:00Z">
            <w:rPr>
              <w:rFonts w:ascii="Times New Roman" w:eastAsiaTheme="minorHAnsi" w:hAnsi="Times New Roman" w:cs="Times New Roman"/>
              <w:b/>
              <w:color w:val="000000"/>
              <w:kern w:val="0"/>
              <w:shd w:val="clear" w:color="auto" w:fill="FFFFFF"/>
            </w:rPr>
          </w:rPrChange>
        </w:rPr>
        <w:t>cross-talk</w:t>
      </w:r>
      <w:proofErr w:type="gramEnd"/>
      <w:r w:rsidRPr="003E0AB7">
        <w:rPr>
          <w:rFonts w:ascii="Arial" w:eastAsiaTheme="minorHAnsi" w:hAnsi="Arial" w:cs="Arial"/>
          <w:b/>
          <w:color w:val="000000"/>
          <w:kern w:val="0"/>
          <w:sz w:val="22"/>
          <w:szCs w:val="22"/>
          <w:shd w:val="clear" w:color="auto" w:fill="FFFFFF"/>
          <w:rPrChange w:id="452" w:author="Schrodi Lab" w:date="2020-03-15T00:36:00Z">
            <w:rPr>
              <w:rFonts w:ascii="Times New Roman" w:eastAsiaTheme="minorHAnsi" w:hAnsi="Times New Roman" w:cs="Times New Roman"/>
              <w:b/>
              <w:color w:val="000000"/>
              <w:kern w:val="0"/>
              <w:shd w:val="clear" w:color="auto" w:fill="FFFFFF"/>
            </w:rPr>
          </w:rPrChange>
        </w:rPr>
        <w:t xml:space="preserve"> between neuron system and GI system may be interrupted during carcinogenesis. Authors should provide other data (</w:t>
      </w:r>
      <w:proofErr w:type="spellStart"/>
      <w:r w:rsidRPr="003E0AB7">
        <w:rPr>
          <w:rFonts w:ascii="Arial" w:eastAsiaTheme="minorHAnsi" w:hAnsi="Arial" w:cs="Arial"/>
          <w:b/>
          <w:color w:val="000000"/>
          <w:kern w:val="0"/>
          <w:sz w:val="22"/>
          <w:szCs w:val="22"/>
          <w:shd w:val="clear" w:color="auto" w:fill="FFFFFF"/>
          <w:rPrChange w:id="453" w:author="Schrodi Lab" w:date="2020-03-15T00:36:00Z">
            <w:rPr>
              <w:rFonts w:ascii="Times New Roman" w:eastAsiaTheme="minorHAnsi" w:hAnsi="Times New Roman" w:cs="Times New Roman"/>
              <w:b/>
              <w:color w:val="000000"/>
              <w:kern w:val="0"/>
              <w:shd w:val="clear" w:color="auto" w:fill="FFFFFF"/>
            </w:rPr>
          </w:rPrChange>
        </w:rPr>
        <w:t>ie</w:t>
      </w:r>
      <w:proofErr w:type="spellEnd"/>
      <w:r w:rsidRPr="003E0AB7">
        <w:rPr>
          <w:rFonts w:ascii="Arial" w:eastAsiaTheme="minorHAnsi" w:hAnsi="Arial" w:cs="Arial"/>
          <w:b/>
          <w:color w:val="000000"/>
          <w:kern w:val="0"/>
          <w:sz w:val="22"/>
          <w:szCs w:val="22"/>
          <w:shd w:val="clear" w:color="auto" w:fill="FFFFFF"/>
          <w:rPrChange w:id="454" w:author="Schrodi Lab" w:date="2020-03-15T00:36:00Z">
            <w:rPr>
              <w:rFonts w:ascii="Times New Roman" w:eastAsiaTheme="minorHAnsi" w:hAnsi="Times New Roman" w:cs="Times New Roman"/>
              <w:b/>
              <w:color w:val="000000"/>
              <w:kern w:val="0"/>
              <w:shd w:val="clear" w:color="auto" w:fill="FFFFFF"/>
            </w:rPr>
          </w:rPrChange>
        </w:rPr>
        <w:t>. immune staining of some key protein molecules in different tissue types) to strengthen their claims.</w:t>
      </w:r>
    </w:p>
    <w:p w14:paraId="67433C84" w14:textId="4E7A467B" w:rsidR="00C00F2B" w:rsidRPr="003E0AB7" w:rsidRDefault="0025025F" w:rsidP="0088732E">
      <w:pPr>
        <w:widowControl/>
        <w:snapToGrid w:val="0"/>
        <w:spacing w:afterLines="50" w:after="163"/>
        <w:rPr>
          <w:rFonts w:ascii="Arial" w:eastAsiaTheme="minorHAnsi" w:hAnsi="Arial" w:cs="Arial"/>
          <w:color w:val="000000"/>
          <w:kern w:val="0"/>
          <w:sz w:val="22"/>
          <w:szCs w:val="22"/>
          <w:shd w:val="clear" w:color="auto" w:fill="FFFFFF"/>
          <w:rPrChange w:id="455" w:author="Schrodi Lab" w:date="2020-03-15T00:36:00Z">
            <w:rPr>
              <w:rFonts w:ascii="Times New Roman" w:eastAsiaTheme="minorHAnsi" w:hAnsi="Times New Roman" w:cs="Times New Roman"/>
              <w:color w:val="000000"/>
              <w:kern w:val="0"/>
              <w:shd w:val="clear" w:color="auto" w:fill="FFFFFF"/>
            </w:rPr>
          </w:rPrChange>
        </w:rPr>
      </w:pPr>
      <w:bookmarkStart w:id="456" w:name="OLE_LINK32"/>
      <w:bookmarkStart w:id="457" w:name="OLE_LINK33"/>
      <w:r w:rsidRPr="003E0AB7">
        <w:rPr>
          <w:rFonts w:ascii="Arial" w:eastAsiaTheme="minorHAnsi" w:hAnsi="Arial" w:cs="Arial"/>
          <w:color w:val="000000"/>
          <w:kern w:val="0"/>
          <w:sz w:val="22"/>
          <w:szCs w:val="22"/>
          <w:shd w:val="clear" w:color="auto" w:fill="FFFFFF"/>
          <w:rPrChange w:id="458" w:author="Schrodi Lab" w:date="2020-03-15T00:36:00Z">
            <w:rPr>
              <w:rFonts w:ascii="Times New Roman" w:eastAsiaTheme="minorHAnsi" w:hAnsi="Times New Roman" w:cs="Times New Roman"/>
              <w:color w:val="000000"/>
              <w:kern w:val="0"/>
              <w:shd w:val="clear" w:color="auto" w:fill="FFFFFF"/>
            </w:rPr>
          </w:rPrChange>
        </w:rPr>
        <w:t>Thank you for the suggestion. Indeed</w:t>
      </w:r>
      <w:r w:rsidR="004959D9" w:rsidRPr="003E0AB7">
        <w:rPr>
          <w:rFonts w:ascii="Arial" w:eastAsiaTheme="minorHAnsi" w:hAnsi="Arial" w:cs="Arial"/>
          <w:color w:val="000000"/>
          <w:kern w:val="0"/>
          <w:sz w:val="22"/>
          <w:szCs w:val="22"/>
          <w:shd w:val="clear" w:color="auto" w:fill="FFFFFF"/>
          <w:rPrChange w:id="459" w:author="Schrodi Lab" w:date="2020-03-15T00:36:00Z">
            <w:rPr>
              <w:rFonts w:ascii="Times New Roman" w:eastAsiaTheme="minorHAnsi" w:hAnsi="Times New Roman" w:cs="Times New Roman"/>
              <w:color w:val="000000"/>
              <w:kern w:val="0"/>
              <w:shd w:val="clear" w:color="auto" w:fill="FFFFFF"/>
            </w:rPr>
          </w:rPrChange>
        </w:rPr>
        <w:t>,</w:t>
      </w:r>
      <w:r w:rsidRPr="003E0AB7">
        <w:rPr>
          <w:rFonts w:ascii="Arial" w:eastAsiaTheme="minorHAnsi" w:hAnsi="Arial" w:cs="Arial"/>
          <w:color w:val="000000"/>
          <w:kern w:val="0"/>
          <w:sz w:val="22"/>
          <w:szCs w:val="22"/>
          <w:shd w:val="clear" w:color="auto" w:fill="FFFFFF"/>
          <w:rPrChange w:id="460" w:author="Schrodi Lab" w:date="2020-03-15T00:36:00Z">
            <w:rPr>
              <w:rFonts w:ascii="Times New Roman" w:eastAsiaTheme="minorHAnsi" w:hAnsi="Times New Roman" w:cs="Times New Roman"/>
              <w:color w:val="000000"/>
              <w:kern w:val="0"/>
              <w:shd w:val="clear" w:color="auto" w:fill="FFFFFF"/>
            </w:rPr>
          </w:rPrChange>
        </w:rPr>
        <w:t xml:space="preserve"> t</w:t>
      </w:r>
      <w:r w:rsidR="00C00F2B" w:rsidRPr="003E0AB7">
        <w:rPr>
          <w:rFonts w:ascii="Arial" w:eastAsiaTheme="minorHAnsi" w:hAnsi="Arial" w:cs="Arial"/>
          <w:color w:val="000000"/>
          <w:kern w:val="0"/>
          <w:sz w:val="22"/>
          <w:szCs w:val="22"/>
          <w:shd w:val="clear" w:color="auto" w:fill="FFFFFF"/>
          <w:rPrChange w:id="461" w:author="Schrodi Lab" w:date="2020-03-15T00:36:00Z">
            <w:rPr>
              <w:rFonts w:ascii="Times New Roman" w:eastAsiaTheme="minorHAnsi" w:hAnsi="Times New Roman" w:cs="Times New Roman"/>
              <w:color w:val="000000"/>
              <w:kern w:val="0"/>
              <w:shd w:val="clear" w:color="auto" w:fill="FFFFFF"/>
            </w:rPr>
          </w:rPrChange>
        </w:rPr>
        <w:t xml:space="preserve">he interaction of tumor and the nervous system </w:t>
      </w:r>
      <w:r w:rsidRPr="003E0AB7">
        <w:rPr>
          <w:rFonts w:ascii="Arial" w:eastAsiaTheme="minorHAnsi" w:hAnsi="Arial" w:cs="Arial"/>
          <w:color w:val="000000"/>
          <w:kern w:val="0"/>
          <w:sz w:val="22"/>
          <w:szCs w:val="22"/>
          <w:shd w:val="clear" w:color="auto" w:fill="FFFFFF"/>
          <w:rPrChange w:id="462" w:author="Schrodi Lab" w:date="2020-03-15T00:36:00Z">
            <w:rPr>
              <w:rFonts w:ascii="Times New Roman" w:eastAsiaTheme="minorHAnsi" w:hAnsi="Times New Roman" w:cs="Times New Roman"/>
              <w:color w:val="000000"/>
              <w:kern w:val="0"/>
              <w:shd w:val="clear" w:color="auto" w:fill="FFFFFF"/>
            </w:rPr>
          </w:rPrChange>
        </w:rPr>
        <w:t xml:space="preserve">was </w:t>
      </w:r>
      <w:r w:rsidR="00C00F2B" w:rsidRPr="003E0AB7">
        <w:rPr>
          <w:rFonts w:ascii="Arial" w:eastAsiaTheme="minorHAnsi" w:hAnsi="Arial" w:cs="Arial"/>
          <w:color w:val="000000"/>
          <w:kern w:val="0"/>
          <w:sz w:val="22"/>
          <w:szCs w:val="22"/>
          <w:shd w:val="clear" w:color="auto" w:fill="FFFFFF"/>
          <w:rPrChange w:id="463" w:author="Schrodi Lab" w:date="2020-03-15T00:36:00Z">
            <w:rPr>
              <w:rFonts w:ascii="Times New Roman" w:eastAsiaTheme="minorHAnsi" w:hAnsi="Times New Roman" w:cs="Times New Roman"/>
              <w:color w:val="000000"/>
              <w:kern w:val="0"/>
              <w:shd w:val="clear" w:color="auto" w:fill="FFFFFF"/>
            </w:rPr>
          </w:rPrChange>
        </w:rPr>
        <w:t>also found in other cancers, such as</w:t>
      </w:r>
      <w:r w:rsidRPr="003E0AB7">
        <w:rPr>
          <w:rFonts w:ascii="Arial" w:eastAsiaTheme="minorHAnsi" w:hAnsi="Arial" w:cs="Arial"/>
          <w:color w:val="000000"/>
          <w:kern w:val="0"/>
          <w:sz w:val="22"/>
          <w:szCs w:val="22"/>
          <w:shd w:val="clear" w:color="auto" w:fill="FFFFFF"/>
          <w:rPrChange w:id="464" w:author="Schrodi Lab" w:date="2020-03-15T00:36:00Z">
            <w:rPr>
              <w:rFonts w:ascii="Times New Roman" w:eastAsiaTheme="minorHAnsi" w:hAnsi="Times New Roman" w:cs="Times New Roman"/>
              <w:color w:val="000000"/>
              <w:kern w:val="0"/>
              <w:shd w:val="clear" w:color="auto" w:fill="FFFFFF"/>
            </w:rPr>
          </w:rPrChange>
        </w:rPr>
        <w:t xml:space="preserve"> in</w:t>
      </w:r>
      <w:r w:rsidR="00C00F2B" w:rsidRPr="003E0AB7">
        <w:rPr>
          <w:rFonts w:ascii="Arial" w:eastAsiaTheme="minorHAnsi" w:hAnsi="Arial" w:cs="Arial"/>
          <w:color w:val="000000"/>
          <w:kern w:val="0"/>
          <w:sz w:val="22"/>
          <w:szCs w:val="22"/>
          <w:shd w:val="clear" w:color="auto" w:fill="FFFFFF"/>
          <w:rPrChange w:id="465" w:author="Schrodi Lab" w:date="2020-03-15T00:36:00Z">
            <w:rPr>
              <w:rFonts w:ascii="Times New Roman" w:eastAsiaTheme="minorHAnsi" w:hAnsi="Times New Roman" w:cs="Times New Roman"/>
              <w:color w:val="000000"/>
              <w:kern w:val="0"/>
              <w:shd w:val="clear" w:color="auto" w:fill="FFFFFF"/>
            </w:rPr>
          </w:rPrChange>
        </w:rPr>
        <w:t xml:space="preserve"> gastric cancer and liver cancer (</w:t>
      </w:r>
      <w:r w:rsidR="00801035" w:rsidRPr="003E0AB7">
        <w:rPr>
          <w:rFonts w:ascii="Arial" w:eastAsiaTheme="minorHAnsi" w:hAnsi="Arial" w:cs="Arial"/>
          <w:color w:val="000000"/>
          <w:kern w:val="0"/>
          <w:sz w:val="22"/>
          <w:szCs w:val="22"/>
          <w:shd w:val="clear" w:color="auto" w:fill="FFFFFF"/>
          <w:rPrChange w:id="466" w:author="Schrodi Lab" w:date="2020-03-15T00:36:00Z">
            <w:rPr>
              <w:rFonts w:ascii="Times New Roman" w:eastAsiaTheme="minorHAnsi" w:hAnsi="Times New Roman" w:cs="Times New Roman"/>
              <w:color w:val="000000"/>
              <w:kern w:val="0"/>
              <w:shd w:val="clear" w:color="auto" w:fill="FFFFFF"/>
            </w:rPr>
          </w:rPrChange>
        </w:rPr>
        <w:t>PMID: 31647986, 29660379</w:t>
      </w:r>
      <w:r w:rsidR="00C00F2B" w:rsidRPr="003E0AB7">
        <w:rPr>
          <w:rFonts w:ascii="Arial" w:eastAsiaTheme="minorHAnsi" w:hAnsi="Arial" w:cs="Arial"/>
          <w:color w:val="000000"/>
          <w:kern w:val="0"/>
          <w:sz w:val="22"/>
          <w:szCs w:val="22"/>
          <w:shd w:val="clear" w:color="auto" w:fill="FFFFFF"/>
          <w:rPrChange w:id="467" w:author="Schrodi Lab" w:date="2020-03-15T00:36:00Z">
            <w:rPr>
              <w:rFonts w:ascii="Times New Roman" w:eastAsiaTheme="minorHAnsi" w:hAnsi="Times New Roman" w:cs="Times New Roman"/>
              <w:color w:val="000000"/>
              <w:kern w:val="0"/>
              <w:shd w:val="clear" w:color="auto" w:fill="FFFFFF"/>
            </w:rPr>
          </w:rPrChange>
        </w:rPr>
        <w:t>)</w:t>
      </w:r>
      <w:r w:rsidR="00801035" w:rsidRPr="003E0AB7">
        <w:rPr>
          <w:rFonts w:ascii="Arial" w:eastAsiaTheme="minorHAnsi" w:hAnsi="Arial" w:cs="Arial"/>
          <w:color w:val="000000"/>
          <w:kern w:val="0"/>
          <w:sz w:val="22"/>
          <w:szCs w:val="22"/>
          <w:shd w:val="clear" w:color="auto" w:fill="FFFFFF"/>
          <w:rPrChange w:id="468" w:author="Schrodi Lab" w:date="2020-03-15T00:36:00Z">
            <w:rPr>
              <w:rFonts w:ascii="Times New Roman" w:eastAsiaTheme="minorHAnsi" w:hAnsi="Times New Roman" w:cs="Times New Roman"/>
              <w:color w:val="000000"/>
              <w:kern w:val="0"/>
              <w:shd w:val="clear" w:color="auto" w:fill="FFFFFF"/>
            </w:rPr>
          </w:rPrChange>
        </w:rPr>
        <w:t>.</w:t>
      </w:r>
      <w:r w:rsidRPr="003E0AB7">
        <w:rPr>
          <w:rFonts w:ascii="Arial" w:eastAsiaTheme="minorHAnsi" w:hAnsi="Arial" w:cs="Arial"/>
          <w:color w:val="000000"/>
          <w:kern w:val="0"/>
          <w:sz w:val="22"/>
          <w:szCs w:val="22"/>
          <w:shd w:val="clear" w:color="auto" w:fill="FFFFFF"/>
          <w:rPrChange w:id="469" w:author="Schrodi Lab" w:date="2020-03-15T00:36:00Z">
            <w:rPr>
              <w:rFonts w:ascii="Times New Roman" w:eastAsiaTheme="minorHAnsi" w:hAnsi="Times New Roman" w:cs="Times New Roman"/>
              <w:color w:val="000000"/>
              <w:kern w:val="0"/>
              <w:shd w:val="clear" w:color="auto" w:fill="FFFFFF"/>
            </w:rPr>
          </w:rPrChange>
        </w:rPr>
        <w:t xml:space="preserve"> We included these two papers in our reference in revised version. Since </w:t>
      </w:r>
      <w:r w:rsidR="00C00F2B" w:rsidRPr="003E0AB7">
        <w:rPr>
          <w:rFonts w:ascii="Arial" w:eastAsiaTheme="minorHAnsi" w:hAnsi="Arial" w:cs="Arial"/>
          <w:color w:val="000000"/>
          <w:kern w:val="0"/>
          <w:sz w:val="22"/>
          <w:szCs w:val="22"/>
          <w:shd w:val="clear" w:color="auto" w:fill="FFFFFF"/>
          <w:rPrChange w:id="470" w:author="Schrodi Lab" w:date="2020-03-15T00:36:00Z">
            <w:rPr>
              <w:rFonts w:ascii="Times New Roman" w:eastAsiaTheme="minorHAnsi" w:hAnsi="Times New Roman" w:cs="Times New Roman"/>
              <w:color w:val="000000"/>
              <w:kern w:val="0"/>
              <w:shd w:val="clear" w:color="auto" w:fill="FFFFFF"/>
            </w:rPr>
          </w:rPrChange>
        </w:rPr>
        <w:t xml:space="preserve">we have </w:t>
      </w:r>
      <w:r w:rsidRPr="003E0AB7">
        <w:rPr>
          <w:rFonts w:ascii="Arial" w:eastAsiaTheme="minorHAnsi" w:hAnsi="Arial" w:cs="Arial"/>
          <w:color w:val="000000"/>
          <w:kern w:val="0"/>
          <w:sz w:val="22"/>
          <w:szCs w:val="22"/>
          <w:shd w:val="clear" w:color="auto" w:fill="FFFFFF"/>
          <w:rPrChange w:id="471" w:author="Schrodi Lab" w:date="2020-03-15T00:36:00Z">
            <w:rPr>
              <w:rFonts w:ascii="Times New Roman" w:eastAsiaTheme="minorHAnsi" w:hAnsi="Times New Roman" w:cs="Times New Roman"/>
              <w:color w:val="000000"/>
              <w:kern w:val="0"/>
              <w:shd w:val="clear" w:color="auto" w:fill="FFFFFF"/>
            </w:rPr>
          </w:rPrChange>
        </w:rPr>
        <w:t xml:space="preserve">no </w:t>
      </w:r>
      <w:r w:rsidR="00C00F2B" w:rsidRPr="003E0AB7">
        <w:rPr>
          <w:rFonts w:ascii="Arial" w:eastAsiaTheme="minorHAnsi" w:hAnsi="Arial" w:cs="Arial"/>
          <w:color w:val="000000"/>
          <w:kern w:val="0"/>
          <w:sz w:val="22"/>
          <w:szCs w:val="22"/>
          <w:shd w:val="clear" w:color="auto" w:fill="FFFFFF"/>
          <w:rPrChange w:id="472" w:author="Schrodi Lab" w:date="2020-03-15T00:36:00Z">
            <w:rPr>
              <w:rFonts w:ascii="Times New Roman" w:eastAsiaTheme="minorHAnsi" w:hAnsi="Times New Roman" w:cs="Times New Roman"/>
              <w:color w:val="000000"/>
              <w:kern w:val="0"/>
              <w:shd w:val="clear" w:color="auto" w:fill="FFFFFF"/>
            </w:rPr>
          </w:rPrChange>
        </w:rPr>
        <w:t>sample</w:t>
      </w:r>
      <w:r w:rsidRPr="003E0AB7">
        <w:rPr>
          <w:rFonts w:ascii="Arial" w:eastAsiaTheme="minorHAnsi" w:hAnsi="Arial" w:cs="Arial"/>
          <w:color w:val="000000"/>
          <w:kern w:val="0"/>
          <w:sz w:val="22"/>
          <w:szCs w:val="22"/>
          <w:shd w:val="clear" w:color="auto" w:fill="FFFFFF"/>
          <w:rPrChange w:id="473" w:author="Schrodi Lab" w:date="2020-03-15T00:36:00Z">
            <w:rPr>
              <w:rFonts w:ascii="Times New Roman" w:eastAsiaTheme="minorHAnsi" w:hAnsi="Times New Roman" w:cs="Times New Roman"/>
              <w:color w:val="000000"/>
              <w:kern w:val="0"/>
              <w:shd w:val="clear" w:color="auto" w:fill="FFFFFF"/>
            </w:rPr>
          </w:rPrChange>
        </w:rPr>
        <w:t xml:space="preserve"> left after methylation analysi</w:t>
      </w:r>
      <w:r w:rsidR="00C00F2B" w:rsidRPr="003E0AB7">
        <w:rPr>
          <w:rFonts w:ascii="Arial" w:eastAsiaTheme="minorHAnsi" w:hAnsi="Arial" w:cs="Arial"/>
          <w:color w:val="000000"/>
          <w:kern w:val="0"/>
          <w:sz w:val="22"/>
          <w:szCs w:val="22"/>
          <w:shd w:val="clear" w:color="auto" w:fill="FFFFFF"/>
          <w:rPrChange w:id="474" w:author="Schrodi Lab" w:date="2020-03-15T00:36:00Z">
            <w:rPr>
              <w:rFonts w:ascii="Times New Roman" w:eastAsiaTheme="minorHAnsi" w:hAnsi="Times New Roman" w:cs="Times New Roman"/>
              <w:color w:val="000000"/>
              <w:kern w:val="0"/>
              <w:shd w:val="clear" w:color="auto" w:fill="FFFFFF"/>
            </w:rPr>
          </w:rPrChange>
        </w:rPr>
        <w:t xml:space="preserve">s, </w:t>
      </w:r>
      <w:r w:rsidRPr="003E0AB7">
        <w:rPr>
          <w:rFonts w:ascii="Arial" w:eastAsiaTheme="minorHAnsi" w:hAnsi="Arial" w:cs="Arial"/>
          <w:color w:val="000000"/>
          <w:kern w:val="0"/>
          <w:sz w:val="22"/>
          <w:szCs w:val="22"/>
          <w:shd w:val="clear" w:color="auto" w:fill="FFFFFF"/>
          <w:rPrChange w:id="475" w:author="Schrodi Lab" w:date="2020-03-15T00:36:00Z">
            <w:rPr>
              <w:rFonts w:ascii="Times New Roman" w:eastAsiaTheme="minorHAnsi" w:hAnsi="Times New Roman" w:cs="Times New Roman"/>
              <w:color w:val="000000"/>
              <w:kern w:val="0"/>
              <w:shd w:val="clear" w:color="auto" w:fill="FFFFFF"/>
            </w:rPr>
          </w:rPrChange>
        </w:rPr>
        <w:t>currently we are unable to do staining in presented samples. This</w:t>
      </w:r>
      <w:r w:rsidR="00C00F2B" w:rsidRPr="003E0AB7">
        <w:rPr>
          <w:rFonts w:ascii="Arial" w:eastAsiaTheme="minorHAnsi" w:hAnsi="Arial" w:cs="Arial"/>
          <w:color w:val="000000"/>
          <w:kern w:val="0"/>
          <w:sz w:val="22"/>
          <w:szCs w:val="22"/>
          <w:shd w:val="clear" w:color="auto" w:fill="FFFFFF"/>
          <w:rPrChange w:id="476" w:author="Schrodi Lab" w:date="2020-03-15T00:36:00Z">
            <w:rPr>
              <w:rFonts w:ascii="Times New Roman" w:eastAsiaTheme="minorHAnsi" w:hAnsi="Times New Roman" w:cs="Times New Roman"/>
              <w:color w:val="000000"/>
              <w:kern w:val="0"/>
              <w:shd w:val="clear" w:color="auto" w:fill="FFFFFF"/>
            </w:rPr>
          </w:rPrChange>
        </w:rPr>
        <w:t xml:space="preserve"> will be further studied in our follow-up research</w:t>
      </w:r>
      <w:r w:rsidRPr="003E0AB7">
        <w:rPr>
          <w:rFonts w:ascii="Arial" w:eastAsiaTheme="minorHAnsi" w:hAnsi="Arial" w:cs="Arial"/>
          <w:color w:val="000000"/>
          <w:kern w:val="0"/>
          <w:sz w:val="22"/>
          <w:szCs w:val="22"/>
          <w:shd w:val="clear" w:color="auto" w:fill="FFFFFF"/>
          <w:rPrChange w:id="477" w:author="Schrodi Lab" w:date="2020-03-15T00:36:00Z">
            <w:rPr>
              <w:rFonts w:ascii="Times New Roman" w:eastAsiaTheme="minorHAnsi" w:hAnsi="Times New Roman" w:cs="Times New Roman"/>
              <w:color w:val="000000"/>
              <w:kern w:val="0"/>
              <w:shd w:val="clear" w:color="auto" w:fill="FFFFFF"/>
            </w:rPr>
          </w:rPrChange>
        </w:rPr>
        <w:t xml:space="preserve"> accordingly</w:t>
      </w:r>
      <w:r w:rsidR="00C00F2B" w:rsidRPr="003E0AB7">
        <w:rPr>
          <w:rFonts w:ascii="Arial" w:eastAsiaTheme="minorHAnsi" w:hAnsi="Arial" w:cs="Arial"/>
          <w:color w:val="000000"/>
          <w:kern w:val="0"/>
          <w:sz w:val="22"/>
          <w:szCs w:val="22"/>
          <w:shd w:val="clear" w:color="auto" w:fill="FFFFFF"/>
          <w:rPrChange w:id="478" w:author="Schrodi Lab" w:date="2020-03-15T00:36:00Z">
            <w:rPr>
              <w:rFonts w:ascii="Times New Roman" w:eastAsiaTheme="minorHAnsi" w:hAnsi="Times New Roman" w:cs="Times New Roman"/>
              <w:color w:val="000000"/>
              <w:kern w:val="0"/>
              <w:shd w:val="clear" w:color="auto" w:fill="FFFFFF"/>
            </w:rPr>
          </w:rPrChange>
        </w:rPr>
        <w:t>.</w:t>
      </w:r>
    </w:p>
    <w:bookmarkEnd w:id="456"/>
    <w:bookmarkEnd w:id="457"/>
    <w:p w14:paraId="6E656875" w14:textId="2C414E33" w:rsidR="009E2B22"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479"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rPrChange w:id="480" w:author="Schrodi Lab" w:date="2020-03-15T00:36:00Z">
            <w:rPr>
              <w:rFonts w:ascii="Times New Roman" w:eastAsiaTheme="minorHAnsi" w:hAnsi="Times New Roman" w:cs="Times New Roman"/>
              <w:color w:val="000000"/>
              <w:kern w:val="0"/>
            </w:rPr>
          </w:rPrChange>
        </w:rPr>
        <w:br/>
      </w:r>
      <w:r w:rsidRPr="003E0AB7">
        <w:rPr>
          <w:rFonts w:ascii="Arial" w:eastAsiaTheme="minorHAnsi" w:hAnsi="Arial" w:cs="Arial"/>
          <w:b/>
          <w:color w:val="000000"/>
          <w:kern w:val="0"/>
          <w:sz w:val="22"/>
          <w:szCs w:val="22"/>
          <w:shd w:val="clear" w:color="auto" w:fill="FFFFFF"/>
          <w:rPrChange w:id="481" w:author="Schrodi Lab" w:date="2020-03-15T00:36:00Z">
            <w:rPr>
              <w:rFonts w:ascii="Times New Roman" w:eastAsiaTheme="minorHAnsi" w:hAnsi="Times New Roman" w:cs="Times New Roman"/>
              <w:b/>
              <w:color w:val="000000"/>
              <w:kern w:val="0"/>
              <w:shd w:val="clear" w:color="auto" w:fill="FFFFFF"/>
            </w:rPr>
          </w:rPrChange>
        </w:rPr>
        <w:t>5.</w:t>
      </w:r>
      <w:del w:id="482" w:author="Schrodi Lab" w:date="2020-03-15T00:49:00Z">
        <w:r w:rsidRPr="003E0AB7" w:rsidDel="00C72169">
          <w:rPr>
            <w:rFonts w:ascii="Arial" w:eastAsiaTheme="minorHAnsi" w:hAnsi="Arial" w:cs="Arial"/>
            <w:b/>
            <w:color w:val="000000"/>
            <w:kern w:val="0"/>
            <w:sz w:val="22"/>
            <w:szCs w:val="22"/>
            <w:shd w:val="clear" w:color="auto" w:fill="FFFFFF"/>
            <w:rPrChange w:id="483" w:author="Schrodi Lab" w:date="2020-03-15T00:36:00Z">
              <w:rPr>
                <w:rFonts w:ascii="Times New Roman" w:eastAsiaTheme="minorHAnsi" w:hAnsi="Times New Roman" w:cs="Times New Roman"/>
                <w:b/>
                <w:color w:val="000000"/>
                <w:kern w:val="0"/>
                <w:shd w:val="clear" w:color="auto" w:fill="FFFFFF"/>
              </w:rPr>
            </w:rPrChange>
          </w:rPr>
          <w:delText xml:space="preserve">      </w:delText>
        </w:r>
      </w:del>
      <w:r w:rsidRPr="003E0AB7">
        <w:rPr>
          <w:rFonts w:ascii="Arial" w:eastAsiaTheme="minorHAnsi" w:hAnsi="Arial" w:cs="Arial"/>
          <w:b/>
          <w:color w:val="000000"/>
          <w:kern w:val="0"/>
          <w:sz w:val="22"/>
          <w:szCs w:val="22"/>
          <w:shd w:val="clear" w:color="auto" w:fill="FFFFFF"/>
          <w:rPrChange w:id="484" w:author="Schrodi Lab" w:date="2020-03-15T00:36:00Z">
            <w:rPr>
              <w:rFonts w:ascii="Times New Roman" w:eastAsiaTheme="minorHAnsi" w:hAnsi="Times New Roman" w:cs="Times New Roman"/>
              <w:b/>
              <w:color w:val="000000"/>
              <w:kern w:val="0"/>
              <w:shd w:val="clear" w:color="auto" w:fill="FFFFFF"/>
            </w:rPr>
          </w:rPrChange>
        </w:rPr>
        <w:t xml:space="preserve">The authors compared ADHFE1 with </w:t>
      </w:r>
      <w:proofErr w:type="gramStart"/>
      <w:r w:rsidRPr="003E0AB7">
        <w:rPr>
          <w:rFonts w:ascii="Arial" w:eastAsiaTheme="minorHAnsi" w:hAnsi="Arial" w:cs="Arial"/>
          <w:b/>
          <w:color w:val="000000"/>
          <w:kern w:val="0"/>
          <w:sz w:val="22"/>
          <w:szCs w:val="22"/>
          <w:shd w:val="clear" w:color="auto" w:fill="FFFFFF"/>
          <w:rPrChange w:id="485" w:author="Schrodi Lab" w:date="2020-03-15T00:36:00Z">
            <w:rPr>
              <w:rFonts w:ascii="Times New Roman" w:eastAsiaTheme="minorHAnsi" w:hAnsi="Times New Roman" w:cs="Times New Roman"/>
              <w:b/>
              <w:color w:val="000000"/>
              <w:kern w:val="0"/>
              <w:shd w:val="clear" w:color="auto" w:fill="FFFFFF"/>
            </w:rPr>
          </w:rPrChange>
        </w:rPr>
        <w:t>SEPT9, and</w:t>
      </w:r>
      <w:proofErr w:type="gramEnd"/>
      <w:r w:rsidRPr="003E0AB7">
        <w:rPr>
          <w:rFonts w:ascii="Arial" w:eastAsiaTheme="minorHAnsi" w:hAnsi="Arial" w:cs="Arial"/>
          <w:b/>
          <w:color w:val="000000"/>
          <w:kern w:val="0"/>
          <w:sz w:val="22"/>
          <w:szCs w:val="22"/>
          <w:shd w:val="clear" w:color="auto" w:fill="FFFFFF"/>
          <w:rPrChange w:id="486" w:author="Schrodi Lab" w:date="2020-03-15T00:36:00Z">
            <w:rPr>
              <w:rFonts w:ascii="Times New Roman" w:eastAsiaTheme="minorHAnsi" w:hAnsi="Times New Roman" w:cs="Times New Roman"/>
              <w:b/>
              <w:color w:val="000000"/>
              <w:kern w:val="0"/>
              <w:shd w:val="clear" w:color="auto" w:fill="FFFFFF"/>
            </w:rPr>
          </w:rPrChange>
        </w:rPr>
        <w:t xml:space="preserve"> found a better prediction power of ADHFE1 over SEPT9, </w:t>
      </w:r>
      <w:bookmarkStart w:id="487" w:name="OLE_LINK13"/>
      <w:bookmarkStart w:id="488" w:name="OLE_LINK14"/>
      <w:r w:rsidRPr="003E0AB7">
        <w:rPr>
          <w:rFonts w:ascii="Arial" w:eastAsiaTheme="minorHAnsi" w:hAnsi="Arial" w:cs="Arial"/>
          <w:b/>
          <w:color w:val="000000"/>
          <w:kern w:val="0"/>
          <w:sz w:val="22"/>
          <w:szCs w:val="22"/>
          <w:shd w:val="clear" w:color="auto" w:fill="FFFFFF"/>
          <w:rPrChange w:id="489" w:author="Schrodi Lab" w:date="2020-03-15T00:36:00Z">
            <w:rPr>
              <w:rFonts w:ascii="Times New Roman" w:eastAsiaTheme="minorHAnsi" w:hAnsi="Times New Roman" w:cs="Times New Roman"/>
              <w:b/>
              <w:color w:val="000000"/>
              <w:kern w:val="0"/>
              <w:shd w:val="clear" w:color="auto" w:fill="FFFFFF"/>
            </w:rPr>
          </w:rPrChange>
        </w:rPr>
        <w:t xml:space="preserve">authors should check if ADHFE1 is some way orthogonal to any of these FDA-approved biomarkers, including SEPT9 and </w:t>
      </w:r>
      <w:proofErr w:type="spellStart"/>
      <w:r w:rsidRPr="003E0AB7">
        <w:rPr>
          <w:rFonts w:ascii="Arial" w:eastAsiaTheme="minorHAnsi" w:hAnsi="Arial" w:cs="Arial"/>
          <w:b/>
          <w:color w:val="000000"/>
          <w:kern w:val="0"/>
          <w:sz w:val="22"/>
          <w:szCs w:val="22"/>
          <w:shd w:val="clear" w:color="auto" w:fill="FFFFFF"/>
          <w:rPrChange w:id="490" w:author="Schrodi Lab" w:date="2020-03-15T00:36:00Z">
            <w:rPr>
              <w:rFonts w:ascii="Times New Roman" w:eastAsiaTheme="minorHAnsi" w:hAnsi="Times New Roman" w:cs="Times New Roman"/>
              <w:b/>
              <w:color w:val="000000"/>
              <w:kern w:val="0"/>
              <w:shd w:val="clear" w:color="auto" w:fill="FFFFFF"/>
            </w:rPr>
          </w:rPrChange>
        </w:rPr>
        <w:t>carcino</w:t>
      </w:r>
      <w:proofErr w:type="spellEnd"/>
      <w:r w:rsidRPr="003E0AB7">
        <w:rPr>
          <w:rFonts w:ascii="Arial" w:eastAsiaTheme="minorHAnsi" w:hAnsi="Arial" w:cs="Arial"/>
          <w:b/>
          <w:color w:val="000000"/>
          <w:kern w:val="0"/>
          <w:sz w:val="22"/>
          <w:szCs w:val="22"/>
          <w:shd w:val="clear" w:color="auto" w:fill="FFFFFF"/>
          <w:rPrChange w:id="491" w:author="Schrodi Lab" w:date="2020-03-15T00:36:00Z">
            <w:rPr>
              <w:rFonts w:ascii="Times New Roman" w:eastAsiaTheme="minorHAnsi" w:hAnsi="Times New Roman" w:cs="Times New Roman"/>
              <w:b/>
              <w:color w:val="000000"/>
              <w:kern w:val="0"/>
              <w:shd w:val="clear" w:color="auto" w:fill="FFFFFF"/>
            </w:rPr>
          </w:rPrChange>
        </w:rPr>
        <w:t>-embryonic antigen (CEA).</w:t>
      </w:r>
    </w:p>
    <w:p w14:paraId="0F250283" w14:textId="39723A89" w:rsidR="00656B32" w:rsidRPr="003E0AB7" w:rsidRDefault="00656B32" w:rsidP="0088732E">
      <w:pPr>
        <w:widowControl/>
        <w:snapToGrid w:val="0"/>
        <w:spacing w:afterLines="50" w:after="163"/>
        <w:rPr>
          <w:rFonts w:ascii="Arial" w:eastAsiaTheme="minorHAnsi" w:hAnsi="Arial" w:cs="Arial"/>
          <w:color w:val="000000" w:themeColor="text1"/>
          <w:kern w:val="0"/>
          <w:sz w:val="22"/>
          <w:szCs w:val="22"/>
          <w:shd w:val="clear" w:color="auto" w:fill="FFFFFF"/>
          <w:rPrChange w:id="492" w:author="Schrodi Lab" w:date="2020-03-15T00:36:00Z">
            <w:rPr>
              <w:rFonts w:ascii="Times New Roman" w:eastAsiaTheme="minorHAnsi" w:hAnsi="Times New Roman" w:cs="Times New Roman"/>
              <w:color w:val="000000" w:themeColor="text1"/>
              <w:kern w:val="0"/>
              <w:shd w:val="clear" w:color="auto" w:fill="FFFFFF"/>
            </w:rPr>
          </w:rPrChange>
        </w:rPr>
      </w:pPr>
      <w:r w:rsidRPr="003E0AB7">
        <w:rPr>
          <w:rFonts w:ascii="Arial" w:eastAsiaTheme="minorHAnsi" w:hAnsi="Arial" w:cs="Arial"/>
          <w:color w:val="000000" w:themeColor="text1"/>
          <w:kern w:val="0"/>
          <w:sz w:val="22"/>
          <w:szCs w:val="22"/>
          <w:shd w:val="clear" w:color="auto" w:fill="FFFFFF"/>
          <w:rPrChange w:id="493" w:author="Schrodi Lab" w:date="2020-03-15T00:36:00Z">
            <w:rPr>
              <w:rFonts w:ascii="Times New Roman" w:eastAsiaTheme="minorHAnsi" w:hAnsi="Times New Roman" w:cs="Times New Roman"/>
              <w:color w:val="000000" w:themeColor="text1"/>
              <w:kern w:val="0"/>
              <w:shd w:val="clear" w:color="auto" w:fill="FFFFFF"/>
            </w:rPr>
          </w:rPrChange>
        </w:rPr>
        <w:t>Th</w:t>
      </w:r>
      <w:r w:rsidR="00D67C87" w:rsidRPr="003E0AB7">
        <w:rPr>
          <w:rFonts w:ascii="Arial" w:eastAsiaTheme="minorHAnsi" w:hAnsi="Arial" w:cs="Arial"/>
          <w:color w:val="000000" w:themeColor="text1"/>
          <w:kern w:val="0"/>
          <w:sz w:val="22"/>
          <w:szCs w:val="22"/>
          <w:shd w:val="clear" w:color="auto" w:fill="FFFFFF"/>
          <w:rPrChange w:id="494" w:author="Schrodi Lab" w:date="2020-03-15T00:36:00Z">
            <w:rPr>
              <w:rFonts w:ascii="Times New Roman" w:eastAsiaTheme="minorHAnsi" w:hAnsi="Times New Roman" w:cs="Times New Roman"/>
              <w:color w:val="000000" w:themeColor="text1"/>
              <w:kern w:val="0"/>
              <w:shd w:val="clear" w:color="auto" w:fill="FFFFFF"/>
            </w:rPr>
          </w:rPrChange>
        </w:rPr>
        <w:t>us far only SEPT9 was</w:t>
      </w:r>
      <w:r w:rsidRPr="003E0AB7">
        <w:rPr>
          <w:rFonts w:ascii="Arial" w:eastAsiaTheme="minorHAnsi" w:hAnsi="Arial" w:cs="Arial"/>
          <w:color w:val="000000" w:themeColor="text1"/>
          <w:kern w:val="0"/>
          <w:sz w:val="22"/>
          <w:szCs w:val="22"/>
          <w:shd w:val="clear" w:color="auto" w:fill="FFFFFF"/>
          <w:rPrChange w:id="495" w:author="Schrodi Lab" w:date="2020-03-15T00:36:00Z">
            <w:rPr>
              <w:rFonts w:ascii="Times New Roman" w:eastAsiaTheme="minorHAnsi" w:hAnsi="Times New Roman" w:cs="Times New Roman"/>
              <w:color w:val="000000" w:themeColor="text1"/>
              <w:kern w:val="0"/>
              <w:shd w:val="clear" w:color="auto" w:fill="FFFFFF"/>
            </w:rPr>
          </w:rPrChange>
        </w:rPr>
        <w:t xml:space="preserve"> approved </w:t>
      </w:r>
      <w:r w:rsidR="00D67C87" w:rsidRPr="003E0AB7">
        <w:rPr>
          <w:rFonts w:ascii="Arial" w:eastAsiaTheme="minorHAnsi" w:hAnsi="Arial" w:cs="Arial"/>
          <w:color w:val="000000" w:themeColor="text1"/>
          <w:kern w:val="0"/>
          <w:sz w:val="22"/>
          <w:szCs w:val="22"/>
          <w:shd w:val="clear" w:color="auto" w:fill="FFFFFF"/>
          <w:rPrChange w:id="496" w:author="Schrodi Lab" w:date="2020-03-15T00:36:00Z">
            <w:rPr>
              <w:rFonts w:ascii="Times New Roman" w:eastAsiaTheme="minorHAnsi" w:hAnsi="Times New Roman" w:cs="Times New Roman"/>
              <w:color w:val="000000" w:themeColor="text1"/>
              <w:kern w:val="0"/>
              <w:shd w:val="clear" w:color="auto" w:fill="FFFFFF"/>
            </w:rPr>
          </w:rPrChange>
        </w:rPr>
        <w:t xml:space="preserve">by FDA as the </w:t>
      </w:r>
      <w:proofErr w:type="spellStart"/>
      <w:r w:rsidR="00D67C87" w:rsidRPr="003E0AB7">
        <w:rPr>
          <w:rFonts w:ascii="Arial" w:eastAsiaTheme="minorHAnsi" w:hAnsi="Arial" w:cs="Arial"/>
          <w:color w:val="000000" w:themeColor="text1"/>
          <w:kern w:val="0"/>
          <w:sz w:val="22"/>
          <w:szCs w:val="22"/>
          <w:shd w:val="clear" w:color="auto" w:fill="FFFFFF"/>
          <w:rPrChange w:id="497" w:author="Schrodi Lab" w:date="2020-03-15T00:36:00Z">
            <w:rPr>
              <w:rFonts w:ascii="Times New Roman" w:eastAsiaTheme="minorHAnsi" w:hAnsi="Times New Roman" w:cs="Times New Roman"/>
              <w:color w:val="000000" w:themeColor="text1"/>
              <w:kern w:val="0"/>
              <w:shd w:val="clear" w:color="auto" w:fill="FFFFFF"/>
            </w:rPr>
          </w:rPrChange>
        </w:rPr>
        <w:t>cfDNA</w:t>
      </w:r>
      <w:proofErr w:type="spellEnd"/>
      <w:r w:rsidRPr="003E0AB7">
        <w:rPr>
          <w:rFonts w:ascii="Arial" w:eastAsiaTheme="minorHAnsi" w:hAnsi="Arial" w:cs="Arial"/>
          <w:color w:val="000000" w:themeColor="text1"/>
          <w:kern w:val="0"/>
          <w:sz w:val="22"/>
          <w:szCs w:val="22"/>
          <w:shd w:val="clear" w:color="auto" w:fill="FFFFFF"/>
          <w:rPrChange w:id="498" w:author="Schrodi Lab" w:date="2020-03-15T00:36:00Z">
            <w:rPr>
              <w:rFonts w:ascii="Times New Roman" w:eastAsiaTheme="minorHAnsi" w:hAnsi="Times New Roman" w:cs="Times New Roman"/>
              <w:color w:val="000000" w:themeColor="text1"/>
              <w:kern w:val="0"/>
              <w:shd w:val="clear" w:color="auto" w:fill="FFFFFF"/>
            </w:rPr>
          </w:rPrChange>
        </w:rPr>
        <w:t xml:space="preserve"> diagnostic marker </w:t>
      </w:r>
      <w:r w:rsidR="00D67C87" w:rsidRPr="003E0AB7">
        <w:rPr>
          <w:rFonts w:ascii="Arial" w:eastAsiaTheme="minorHAnsi" w:hAnsi="Arial" w:cs="Arial"/>
          <w:color w:val="000000" w:themeColor="text1"/>
          <w:kern w:val="0"/>
          <w:sz w:val="22"/>
          <w:szCs w:val="22"/>
          <w:shd w:val="clear" w:color="auto" w:fill="FFFFFF"/>
          <w:rPrChange w:id="499" w:author="Schrodi Lab" w:date="2020-03-15T00:36:00Z">
            <w:rPr>
              <w:rFonts w:ascii="Times New Roman" w:eastAsiaTheme="minorHAnsi" w:hAnsi="Times New Roman" w:cs="Times New Roman"/>
              <w:color w:val="000000" w:themeColor="text1"/>
              <w:kern w:val="0"/>
              <w:shd w:val="clear" w:color="auto" w:fill="FFFFFF"/>
            </w:rPr>
          </w:rPrChange>
        </w:rPr>
        <w:t xml:space="preserve">of </w:t>
      </w:r>
      <w:r w:rsidRPr="003E0AB7">
        <w:rPr>
          <w:rFonts w:ascii="Arial" w:eastAsiaTheme="minorHAnsi" w:hAnsi="Arial" w:cs="Arial"/>
          <w:color w:val="000000" w:themeColor="text1"/>
          <w:kern w:val="0"/>
          <w:sz w:val="22"/>
          <w:szCs w:val="22"/>
          <w:shd w:val="clear" w:color="auto" w:fill="FFFFFF"/>
          <w:rPrChange w:id="500" w:author="Schrodi Lab" w:date="2020-03-15T00:36:00Z">
            <w:rPr>
              <w:rFonts w:ascii="Times New Roman" w:eastAsiaTheme="minorHAnsi" w:hAnsi="Times New Roman" w:cs="Times New Roman"/>
              <w:color w:val="000000" w:themeColor="text1"/>
              <w:kern w:val="0"/>
              <w:shd w:val="clear" w:color="auto" w:fill="FFFFFF"/>
            </w:rPr>
          </w:rPrChange>
        </w:rPr>
        <w:t>colorectal cancer at DNA methylation level.</w:t>
      </w:r>
      <w:r w:rsidR="00D67C87" w:rsidRPr="003E0AB7">
        <w:rPr>
          <w:rFonts w:ascii="Arial" w:eastAsiaTheme="minorHAnsi" w:hAnsi="Arial" w:cs="Arial"/>
          <w:color w:val="000000" w:themeColor="text1"/>
          <w:kern w:val="0"/>
          <w:sz w:val="22"/>
          <w:szCs w:val="22"/>
          <w:shd w:val="clear" w:color="auto" w:fill="FFFFFF"/>
          <w:rPrChange w:id="501" w:author="Schrodi Lab" w:date="2020-03-15T00:36:00Z">
            <w:rPr>
              <w:rFonts w:ascii="Times New Roman" w:eastAsiaTheme="minorHAnsi" w:hAnsi="Times New Roman" w:cs="Times New Roman"/>
              <w:color w:val="000000" w:themeColor="text1"/>
              <w:kern w:val="0"/>
              <w:shd w:val="clear" w:color="auto" w:fill="FFFFFF"/>
            </w:rPr>
          </w:rPrChange>
        </w:rPr>
        <w:t xml:space="preserve"> W</w:t>
      </w:r>
      <w:r w:rsidRPr="003E0AB7">
        <w:rPr>
          <w:rFonts w:ascii="Arial" w:eastAsiaTheme="minorHAnsi" w:hAnsi="Arial" w:cs="Arial"/>
          <w:color w:val="000000" w:themeColor="text1"/>
          <w:kern w:val="0"/>
          <w:sz w:val="22"/>
          <w:szCs w:val="22"/>
          <w:shd w:val="clear" w:color="auto" w:fill="FFFFFF"/>
          <w:rPrChange w:id="502" w:author="Schrodi Lab" w:date="2020-03-15T00:36:00Z">
            <w:rPr>
              <w:rFonts w:ascii="Times New Roman" w:eastAsiaTheme="minorHAnsi" w:hAnsi="Times New Roman" w:cs="Times New Roman"/>
              <w:color w:val="000000" w:themeColor="text1"/>
              <w:kern w:val="0"/>
              <w:shd w:val="clear" w:color="auto" w:fill="FFFFFF"/>
            </w:rPr>
          </w:rPrChange>
        </w:rPr>
        <w:t xml:space="preserve">e </w:t>
      </w:r>
      <w:r w:rsidR="00D67C87" w:rsidRPr="003E0AB7">
        <w:rPr>
          <w:rFonts w:ascii="Arial" w:eastAsiaTheme="minorHAnsi" w:hAnsi="Arial" w:cs="Arial"/>
          <w:color w:val="000000" w:themeColor="text1"/>
          <w:kern w:val="0"/>
          <w:sz w:val="22"/>
          <w:szCs w:val="22"/>
          <w:shd w:val="clear" w:color="auto" w:fill="FFFFFF"/>
          <w:rPrChange w:id="503" w:author="Schrodi Lab" w:date="2020-03-15T00:36:00Z">
            <w:rPr>
              <w:rFonts w:ascii="Times New Roman" w:eastAsiaTheme="minorHAnsi" w:hAnsi="Times New Roman" w:cs="Times New Roman"/>
              <w:color w:val="000000" w:themeColor="text1"/>
              <w:kern w:val="0"/>
              <w:shd w:val="clear" w:color="auto" w:fill="FFFFFF"/>
            </w:rPr>
          </w:rPrChange>
        </w:rPr>
        <w:t xml:space="preserve">then analyzed the correlation </w:t>
      </w:r>
      <w:r w:rsidRPr="003E0AB7">
        <w:rPr>
          <w:rFonts w:ascii="Arial" w:eastAsiaTheme="minorHAnsi" w:hAnsi="Arial" w:cs="Arial"/>
          <w:color w:val="000000" w:themeColor="text1"/>
          <w:kern w:val="0"/>
          <w:sz w:val="22"/>
          <w:szCs w:val="22"/>
          <w:shd w:val="clear" w:color="auto" w:fill="FFFFFF"/>
          <w:rPrChange w:id="504" w:author="Schrodi Lab" w:date="2020-03-15T00:36:00Z">
            <w:rPr>
              <w:rFonts w:ascii="Times New Roman" w:eastAsiaTheme="minorHAnsi" w:hAnsi="Times New Roman" w:cs="Times New Roman"/>
              <w:color w:val="000000" w:themeColor="text1"/>
              <w:kern w:val="0"/>
              <w:shd w:val="clear" w:color="auto" w:fill="FFFFFF"/>
            </w:rPr>
          </w:rPrChange>
        </w:rPr>
        <w:t>between ADHFE1 and SEPT9</w:t>
      </w:r>
      <w:r w:rsidR="00D67C87" w:rsidRPr="003E0AB7">
        <w:rPr>
          <w:rFonts w:ascii="Arial" w:eastAsiaTheme="minorHAnsi" w:hAnsi="Arial" w:cs="Arial"/>
          <w:color w:val="000000" w:themeColor="text1"/>
          <w:kern w:val="0"/>
          <w:sz w:val="22"/>
          <w:szCs w:val="22"/>
          <w:shd w:val="clear" w:color="auto" w:fill="FFFFFF"/>
          <w:rPrChange w:id="505" w:author="Schrodi Lab" w:date="2020-03-15T00:36:00Z">
            <w:rPr>
              <w:rFonts w:ascii="Times New Roman" w:eastAsiaTheme="minorHAnsi" w:hAnsi="Times New Roman" w:cs="Times New Roman"/>
              <w:color w:val="000000" w:themeColor="text1"/>
              <w:kern w:val="0"/>
              <w:shd w:val="clear" w:color="auto" w:fill="FFFFFF"/>
            </w:rPr>
          </w:rPrChange>
        </w:rPr>
        <w:t xml:space="preserve"> as suggested</w:t>
      </w:r>
      <w:r w:rsidRPr="003E0AB7">
        <w:rPr>
          <w:rFonts w:ascii="Arial" w:eastAsiaTheme="minorHAnsi" w:hAnsi="Arial" w:cs="Arial"/>
          <w:color w:val="000000" w:themeColor="text1"/>
          <w:kern w:val="0"/>
          <w:sz w:val="22"/>
          <w:szCs w:val="22"/>
          <w:shd w:val="clear" w:color="auto" w:fill="FFFFFF"/>
          <w:rPrChange w:id="506" w:author="Schrodi Lab" w:date="2020-03-15T00:36:00Z">
            <w:rPr>
              <w:rFonts w:ascii="Times New Roman" w:eastAsiaTheme="minorHAnsi" w:hAnsi="Times New Roman" w:cs="Times New Roman"/>
              <w:color w:val="000000" w:themeColor="text1"/>
              <w:kern w:val="0"/>
              <w:shd w:val="clear" w:color="auto" w:fill="FFFFFF"/>
            </w:rPr>
          </w:rPrChange>
        </w:rPr>
        <w:t xml:space="preserve">. </w:t>
      </w:r>
      <w:r w:rsidR="00D67C87" w:rsidRPr="003E0AB7">
        <w:rPr>
          <w:rFonts w:ascii="Arial" w:eastAsiaTheme="minorHAnsi" w:hAnsi="Arial" w:cs="Arial"/>
          <w:color w:val="000000" w:themeColor="text1"/>
          <w:kern w:val="0"/>
          <w:sz w:val="22"/>
          <w:szCs w:val="22"/>
          <w:shd w:val="clear" w:color="auto" w:fill="FFFFFF"/>
          <w:rPrChange w:id="507" w:author="Schrodi Lab" w:date="2020-03-15T00:36:00Z">
            <w:rPr>
              <w:rFonts w:ascii="Times New Roman" w:eastAsiaTheme="minorHAnsi" w:hAnsi="Times New Roman" w:cs="Times New Roman"/>
              <w:color w:val="000000" w:themeColor="text1"/>
              <w:kern w:val="0"/>
              <w:shd w:val="clear" w:color="auto" w:fill="FFFFFF"/>
            </w:rPr>
          </w:rPrChange>
        </w:rPr>
        <w:t>As shown in newly included Figure S</w:t>
      </w:r>
      <w:r w:rsidR="004959D9" w:rsidRPr="003E0AB7">
        <w:rPr>
          <w:rFonts w:ascii="Arial" w:eastAsiaTheme="minorHAnsi" w:hAnsi="Arial" w:cs="Arial"/>
          <w:color w:val="000000" w:themeColor="text1"/>
          <w:kern w:val="0"/>
          <w:sz w:val="22"/>
          <w:szCs w:val="22"/>
          <w:shd w:val="clear" w:color="auto" w:fill="FFFFFF"/>
          <w:rPrChange w:id="508" w:author="Schrodi Lab" w:date="2020-03-15T00:36:00Z">
            <w:rPr>
              <w:rFonts w:ascii="Times New Roman" w:eastAsiaTheme="minorHAnsi" w:hAnsi="Times New Roman" w:cs="Times New Roman"/>
              <w:color w:val="000000" w:themeColor="text1"/>
              <w:kern w:val="0"/>
              <w:shd w:val="clear" w:color="auto" w:fill="FFFFFF"/>
            </w:rPr>
          </w:rPrChange>
        </w:rPr>
        <w:t>5</w:t>
      </w:r>
      <w:r w:rsidR="00D67C87" w:rsidRPr="003E0AB7">
        <w:rPr>
          <w:rFonts w:ascii="Arial" w:eastAsiaTheme="minorHAnsi" w:hAnsi="Arial" w:cs="Arial"/>
          <w:color w:val="000000" w:themeColor="text1"/>
          <w:kern w:val="0"/>
          <w:sz w:val="22"/>
          <w:szCs w:val="22"/>
          <w:shd w:val="clear" w:color="auto" w:fill="FFFFFF"/>
          <w:rPrChange w:id="509" w:author="Schrodi Lab" w:date="2020-03-15T00:36:00Z">
            <w:rPr>
              <w:rFonts w:ascii="Times New Roman" w:eastAsiaTheme="minorHAnsi" w:hAnsi="Times New Roman" w:cs="Times New Roman"/>
              <w:color w:val="000000" w:themeColor="text1"/>
              <w:kern w:val="0"/>
              <w:shd w:val="clear" w:color="auto" w:fill="FFFFFF"/>
            </w:rPr>
          </w:rPrChange>
        </w:rPr>
        <w:t xml:space="preserve">, </w:t>
      </w:r>
      <w:r w:rsidRPr="003E0AB7">
        <w:rPr>
          <w:rFonts w:ascii="Arial" w:eastAsiaTheme="minorHAnsi" w:hAnsi="Arial" w:cs="Arial"/>
          <w:color w:val="000000" w:themeColor="text1"/>
          <w:kern w:val="0"/>
          <w:sz w:val="22"/>
          <w:szCs w:val="22"/>
          <w:shd w:val="clear" w:color="auto" w:fill="FFFFFF"/>
          <w:rPrChange w:id="510" w:author="Schrodi Lab" w:date="2020-03-15T00:36:00Z">
            <w:rPr>
              <w:rFonts w:ascii="Times New Roman" w:eastAsiaTheme="minorHAnsi" w:hAnsi="Times New Roman" w:cs="Times New Roman"/>
              <w:color w:val="000000" w:themeColor="text1"/>
              <w:kern w:val="0"/>
              <w:shd w:val="clear" w:color="auto" w:fill="FFFFFF"/>
            </w:rPr>
          </w:rPrChange>
        </w:rPr>
        <w:t>the correlation of DNA methylation of the</w:t>
      </w:r>
      <w:r w:rsidR="00D67C87" w:rsidRPr="003E0AB7">
        <w:rPr>
          <w:rFonts w:ascii="Arial" w:eastAsiaTheme="minorHAnsi" w:hAnsi="Arial" w:cs="Arial"/>
          <w:color w:val="000000" w:themeColor="text1"/>
          <w:kern w:val="0"/>
          <w:sz w:val="22"/>
          <w:szCs w:val="22"/>
          <w:shd w:val="clear" w:color="auto" w:fill="FFFFFF"/>
          <w:rPrChange w:id="511" w:author="Schrodi Lab" w:date="2020-03-15T00:36:00Z">
            <w:rPr>
              <w:rFonts w:ascii="Times New Roman" w:eastAsiaTheme="minorHAnsi" w:hAnsi="Times New Roman" w:cs="Times New Roman"/>
              <w:color w:val="000000" w:themeColor="text1"/>
              <w:kern w:val="0"/>
              <w:shd w:val="clear" w:color="auto" w:fill="FFFFFF"/>
            </w:rPr>
          </w:rPrChange>
        </w:rPr>
        <w:t>se</w:t>
      </w:r>
      <w:r w:rsidRPr="003E0AB7">
        <w:rPr>
          <w:rFonts w:ascii="Arial" w:eastAsiaTheme="minorHAnsi" w:hAnsi="Arial" w:cs="Arial"/>
          <w:color w:val="000000" w:themeColor="text1"/>
          <w:kern w:val="0"/>
          <w:sz w:val="22"/>
          <w:szCs w:val="22"/>
          <w:shd w:val="clear" w:color="auto" w:fill="FFFFFF"/>
          <w:rPrChange w:id="512" w:author="Schrodi Lab" w:date="2020-03-15T00:36:00Z">
            <w:rPr>
              <w:rFonts w:ascii="Times New Roman" w:eastAsiaTheme="minorHAnsi" w:hAnsi="Times New Roman" w:cs="Times New Roman"/>
              <w:color w:val="000000" w:themeColor="text1"/>
              <w:kern w:val="0"/>
              <w:shd w:val="clear" w:color="auto" w:fill="FFFFFF"/>
            </w:rPr>
          </w:rPrChange>
        </w:rPr>
        <w:t xml:space="preserve"> two genes was 0.77</w:t>
      </w:r>
      <w:r w:rsidR="00021C65" w:rsidRPr="003E0AB7">
        <w:rPr>
          <w:rFonts w:ascii="Arial" w:eastAsiaTheme="minorHAnsi" w:hAnsi="Arial" w:cs="Arial"/>
          <w:color w:val="000000" w:themeColor="text1"/>
          <w:kern w:val="0"/>
          <w:sz w:val="22"/>
          <w:szCs w:val="22"/>
          <w:shd w:val="clear" w:color="auto" w:fill="FFFFFF"/>
          <w:rPrChange w:id="513" w:author="Schrodi Lab" w:date="2020-03-15T00:36:00Z">
            <w:rPr>
              <w:rFonts w:ascii="Times New Roman" w:eastAsiaTheme="minorHAnsi" w:hAnsi="Times New Roman" w:cs="Times New Roman"/>
              <w:color w:val="000000" w:themeColor="text1"/>
              <w:kern w:val="0"/>
              <w:shd w:val="clear" w:color="auto" w:fill="FFFFFF"/>
            </w:rPr>
          </w:rPrChange>
        </w:rPr>
        <w:t xml:space="preserve">. As for </w:t>
      </w:r>
      <w:ins w:id="514" w:author="czeng" w:date="2020-03-14T21:18:00Z">
        <w:r w:rsidR="00B23DF4" w:rsidRPr="003E0AB7">
          <w:rPr>
            <w:rFonts w:ascii="Arial" w:eastAsiaTheme="minorHAnsi" w:hAnsi="Arial" w:cs="Arial"/>
            <w:color w:val="000000" w:themeColor="text1"/>
            <w:kern w:val="0"/>
            <w:sz w:val="22"/>
            <w:szCs w:val="22"/>
            <w:shd w:val="clear" w:color="auto" w:fill="FFFFFF"/>
            <w:rPrChange w:id="515" w:author="Schrodi Lab" w:date="2020-03-15T00:36:00Z">
              <w:rPr>
                <w:rFonts w:ascii="Times New Roman" w:eastAsiaTheme="minorHAnsi" w:hAnsi="Times New Roman" w:cs="Times New Roman"/>
                <w:color w:val="000000" w:themeColor="text1"/>
                <w:kern w:val="0"/>
                <w:shd w:val="clear" w:color="auto" w:fill="FFFFFF"/>
              </w:rPr>
            </w:rPrChange>
          </w:rPr>
          <w:t xml:space="preserve">the </w:t>
        </w:r>
      </w:ins>
      <w:r w:rsidR="00021C65" w:rsidRPr="003E0AB7">
        <w:rPr>
          <w:rFonts w:ascii="Arial" w:eastAsiaTheme="minorHAnsi" w:hAnsi="Arial" w:cs="Arial"/>
          <w:color w:val="000000" w:themeColor="text1"/>
          <w:kern w:val="0"/>
          <w:sz w:val="22"/>
          <w:szCs w:val="22"/>
          <w:shd w:val="clear" w:color="auto" w:fill="FFFFFF"/>
          <w:rPrChange w:id="516" w:author="Schrodi Lab" w:date="2020-03-15T00:36:00Z">
            <w:rPr>
              <w:rFonts w:ascii="Times New Roman" w:eastAsiaTheme="minorHAnsi" w:hAnsi="Times New Roman" w:cs="Times New Roman"/>
              <w:color w:val="000000" w:themeColor="text1"/>
              <w:kern w:val="0"/>
              <w:shd w:val="clear" w:color="auto" w:fill="FFFFFF"/>
            </w:rPr>
          </w:rPrChange>
        </w:rPr>
        <w:t xml:space="preserve">comparison with CEA, since </w:t>
      </w:r>
      <w:del w:id="517" w:author="czeng" w:date="2020-03-14T21:18:00Z">
        <w:r w:rsidR="00952B2E" w:rsidRPr="003E0AB7" w:rsidDel="00B23DF4">
          <w:rPr>
            <w:rFonts w:ascii="Arial" w:eastAsiaTheme="minorHAnsi" w:hAnsi="Arial" w:cs="Arial"/>
            <w:color w:val="000000" w:themeColor="text1"/>
            <w:kern w:val="0"/>
            <w:sz w:val="22"/>
            <w:szCs w:val="22"/>
            <w:shd w:val="clear" w:color="auto" w:fill="FFFFFF"/>
            <w:rPrChange w:id="518" w:author="Schrodi Lab" w:date="2020-03-15T00:36:00Z">
              <w:rPr>
                <w:rFonts w:ascii="Times New Roman" w:eastAsiaTheme="minorHAnsi" w:hAnsi="Times New Roman" w:cs="Times New Roman"/>
                <w:color w:val="000000" w:themeColor="text1"/>
                <w:kern w:val="0"/>
                <w:shd w:val="clear" w:color="auto" w:fill="FFFFFF"/>
              </w:rPr>
            </w:rPrChange>
          </w:rPr>
          <w:delText xml:space="preserve">the </w:delText>
        </w:r>
      </w:del>
      <w:r w:rsidR="00952B2E" w:rsidRPr="003E0AB7">
        <w:rPr>
          <w:rFonts w:ascii="Arial" w:eastAsiaTheme="minorHAnsi" w:hAnsi="Arial" w:cs="Arial"/>
          <w:color w:val="000000" w:themeColor="text1"/>
          <w:kern w:val="0"/>
          <w:sz w:val="22"/>
          <w:szCs w:val="22"/>
          <w:shd w:val="clear" w:color="auto" w:fill="FFFFFF"/>
          <w:rPrChange w:id="519" w:author="Schrodi Lab" w:date="2020-03-15T00:36:00Z">
            <w:rPr>
              <w:rFonts w:ascii="Times New Roman" w:eastAsiaTheme="minorHAnsi" w:hAnsi="Times New Roman" w:cs="Times New Roman"/>
              <w:color w:val="000000" w:themeColor="text1"/>
              <w:kern w:val="0"/>
              <w:shd w:val="clear" w:color="auto" w:fill="FFFFFF"/>
            </w:rPr>
          </w:rPrChange>
        </w:rPr>
        <w:t>CEA</w:t>
      </w:r>
      <w:r w:rsidR="00021C65" w:rsidRPr="003E0AB7">
        <w:rPr>
          <w:rFonts w:ascii="Arial" w:eastAsiaTheme="minorHAnsi" w:hAnsi="Arial" w:cs="Arial"/>
          <w:color w:val="000000" w:themeColor="text1"/>
          <w:kern w:val="0"/>
          <w:sz w:val="22"/>
          <w:szCs w:val="22"/>
          <w:shd w:val="clear" w:color="auto" w:fill="FFFFFF"/>
          <w:rPrChange w:id="520" w:author="Schrodi Lab" w:date="2020-03-15T00:36:00Z">
            <w:rPr>
              <w:rFonts w:ascii="Times New Roman" w:eastAsiaTheme="minorHAnsi" w:hAnsi="Times New Roman" w:cs="Times New Roman"/>
              <w:color w:val="000000" w:themeColor="text1"/>
              <w:kern w:val="0"/>
              <w:shd w:val="clear" w:color="auto" w:fill="FFFFFF"/>
            </w:rPr>
          </w:rPrChange>
        </w:rPr>
        <w:t xml:space="preserve"> is not a routine </w:t>
      </w:r>
      <w:r w:rsidR="00952B2E" w:rsidRPr="003E0AB7">
        <w:rPr>
          <w:rFonts w:ascii="Arial" w:eastAsiaTheme="minorHAnsi" w:hAnsi="Arial" w:cs="Arial"/>
          <w:color w:val="000000" w:themeColor="text1"/>
          <w:kern w:val="0"/>
          <w:sz w:val="22"/>
          <w:szCs w:val="22"/>
          <w:shd w:val="clear" w:color="auto" w:fill="FFFFFF"/>
          <w:rPrChange w:id="521" w:author="Schrodi Lab" w:date="2020-03-15T00:36:00Z">
            <w:rPr>
              <w:rFonts w:ascii="Times New Roman" w:eastAsiaTheme="minorHAnsi" w:hAnsi="Times New Roman" w:cs="Times New Roman"/>
              <w:color w:val="000000" w:themeColor="text1"/>
              <w:kern w:val="0"/>
              <w:shd w:val="clear" w:color="auto" w:fill="FFFFFF"/>
            </w:rPr>
          </w:rPrChange>
        </w:rPr>
        <w:t>test</w:t>
      </w:r>
      <w:r w:rsidR="00B102BA" w:rsidRPr="003E0AB7">
        <w:rPr>
          <w:rFonts w:ascii="Arial" w:eastAsiaTheme="minorHAnsi" w:hAnsi="Arial" w:cs="Arial"/>
          <w:color w:val="000000" w:themeColor="text1"/>
          <w:kern w:val="0"/>
          <w:sz w:val="22"/>
          <w:szCs w:val="22"/>
          <w:shd w:val="clear" w:color="auto" w:fill="FFFFFF"/>
          <w:rPrChange w:id="522" w:author="Schrodi Lab" w:date="2020-03-15T00:36:00Z">
            <w:rPr>
              <w:rFonts w:ascii="Times New Roman" w:eastAsiaTheme="minorHAnsi" w:hAnsi="Times New Roman" w:cs="Times New Roman"/>
              <w:color w:val="000000" w:themeColor="text1"/>
              <w:kern w:val="0"/>
              <w:shd w:val="clear" w:color="auto" w:fill="FFFFFF"/>
            </w:rPr>
          </w:rPrChange>
        </w:rPr>
        <w:t xml:space="preserve"> </w:t>
      </w:r>
      <w:ins w:id="523" w:author="czeng" w:date="2020-03-14T21:18:00Z">
        <w:r w:rsidR="00B23DF4" w:rsidRPr="003E0AB7">
          <w:rPr>
            <w:rFonts w:ascii="Arial" w:eastAsiaTheme="minorHAnsi" w:hAnsi="Arial" w:cs="Arial"/>
            <w:color w:val="000000" w:themeColor="text1"/>
            <w:kern w:val="0"/>
            <w:sz w:val="22"/>
            <w:szCs w:val="22"/>
            <w:shd w:val="clear" w:color="auto" w:fill="FFFFFF"/>
            <w:rPrChange w:id="524" w:author="Schrodi Lab" w:date="2020-03-15T00:36:00Z">
              <w:rPr>
                <w:rFonts w:ascii="Times New Roman" w:eastAsiaTheme="minorHAnsi" w:hAnsi="Times New Roman" w:cs="Times New Roman"/>
                <w:color w:val="000000" w:themeColor="text1"/>
                <w:kern w:val="0"/>
                <w:shd w:val="clear" w:color="auto" w:fill="FFFFFF"/>
              </w:rPr>
            </w:rPrChange>
          </w:rPr>
          <w:t xml:space="preserve">item </w:t>
        </w:r>
      </w:ins>
      <w:r w:rsidR="00B102BA" w:rsidRPr="003E0AB7">
        <w:rPr>
          <w:rFonts w:ascii="Arial" w:eastAsiaTheme="minorHAnsi" w:hAnsi="Arial" w:cs="Arial"/>
          <w:color w:val="000000" w:themeColor="text1"/>
          <w:kern w:val="0"/>
          <w:sz w:val="22"/>
          <w:szCs w:val="22"/>
          <w:shd w:val="clear" w:color="auto" w:fill="FFFFFF"/>
          <w:rPrChange w:id="525" w:author="Schrodi Lab" w:date="2020-03-15T00:36:00Z">
            <w:rPr>
              <w:rFonts w:ascii="Times New Roman" w:eastAsiaTheme="minorHAnsi" w:hAnsi="Times New Roman" w:cs="Times New Roman"/>
              <w:color w:val="000000" w:themeColor="text1"/>
              <w:kern w:val="0"/>
              <w:shd w:val="clear" w:color="auto" w:fill="FFFFFF"/>
            </w:rPr>
          </w:rPrChange>
        </w:rPr>
        <w:t>for outpatient</w:t>
      </w:r>
      <w:r w:rsidR="00952B2E" w:rsidRPr="003E0AB7">
        <w:rPr>
          <w:rFonts w:ascii="Arial" w:eastAsiaTheme="minorHAnsi" w:hAnsi="Arial" w:cs="Arial"/>
          <w:color w:val="000000" w:themeColor="text1"/>
          <w:kern w:val="0"/>
          <w:sz w:val="22"/>
          <w:szCs w:val="22"/>
          <w:shd w:val="clear" w:color="auto" w:fill="FFFFFF"/>
          <w:rPrChange w:id="526" w:author="Schrodi Lab" w:date="2020-03-15T00:36:00Z">
            <w:rPr>
              <w:rFonts w:ascii="Times New Roman" w:eastAsiaTheme="minorHAnsi" w:hAnsi="Times New Roman" w:cs="Times New Roman"/>
              <w:color w:val="000000" w:themeColor="text1"/>
              <w:kern w:val="0"/>
              <w:shd w:val="clear" w:color="auto" w:fill="FFFFFF"/>
            </w:rPr>
          </w:rPrChange>
        </w:rPr>
        <w:t xml:space="preserve"> adeno</w:t>
      </w:r>
      <w:r w:rsidR="00B102BA" w:rsidRPr="003E0AB7">
        <w:rPr>
          <w:rFonts w:ascii="Arial" w:eastAsiaTheme="minorHAnsi" w:hAnsi="Arial" w:cs="Arial"/>
          <w:color w:val="000000" w:themeColor="text1"/>
          <w:kern w:val="0"/>
          <w:sz w:val="22"/>
          <w:szCs w:val="22"/>
          <w:shd w:val="clear" w:color="auto" w:fill="FFFFFF"/>
          <w:rPrChange w:id="527" w:author="Schrodi Lab" w:date="2020-03-15T00:36:00Z">
            <w:rPr>
              <w:rFonts w:ascii="Times New Roman" w:eastAsiaTheme="minorHAnsi" w:hAnsi="Times New Roman" w:cs="Times New Roman"/>
              <w:color w:val="000000" w:themeColor="text1"/>
              <w:kern w:val="0"/>
              <w:shd w:val="clear" w:color="auto" w:fill="FFFFFF"/>
            </w:rPr>
          </w:rPrChange>
        </w:rPr>
        <w:t xml:space="preserve">ma clinic, </w:t>
      </w:r>
      <w:r w:rsidR="00952B2E" w:rsidRPr="003E0AB7">
        <w:rPr>
          <w:rFonts w:ascii="Arial" w:eastAsiaTheme="minorHAnsi" w:hAnsi="Arial" w:cs="Arial"/>
          <w:color w:val="000000" w:themeColor="text1"/>
          <w:kern w:val="0"/>
          <w:sz w:val="22"/>
          <w:szCs w:val="22"/>
          <w:shd w:val="clear" w:color="auto" w:fill="FFFFFF"/>
          <w:rPrChange w:id="528" w:author="Schrodi Lab" w:date="2020-03-15T00:36:00Z">
            <w:rPr>
              <w:rFonts w:ascii="Times New Roman" w:eastAsiaTheme="minorHAnsi" w:hAnsi="Times New Roman" w:cs="Times New Roman"/>
              <w:color w:val="000000" w:themeColor="text1"/>
              <w:kern w:val="0"/>
              <w:shd w:val="clear" w:color="auto" w:fill="FFFFFF"/>
            </w:rPr>
          </w:rPrChange>
        </w:rPr>
        <w:t>we were unable to obtain data from collaborating hospital or in public data</w:t>
      </w:r>
      <w:r w:rsidR="00B102BA" w:rsidRPr="003E0AB7">
        <w:rPr>
          <w:rFonts w:ascii="Arial" w:eastAsiaTheme="minorHAnsi" w:hAnsi="Arial" w:cs="Arial"/>
          <w:color w:val="000000" w:themeColor="text1"/>
          <w:kern w:val="0"/>
          <w:sz w:val="22"/>
          <w:szCs w:val="22"/>
          <w:shd w:val="clear" w:color="auto" w:fill="FFFFFF"/>
          <w:rPrChange w:id="529" w:author="Schrodi Lab" w:date="2020-03-15T00:36:00Z">
            <w:rPr>
              <w:rFonts w:ascii="Times New Roman" w:eastAsiaTheme="minorHAnsi" w:hAnsi="Times New Roman" w:cs="Times New Roman"/>
              <w:color w:val="000000" w:themeColor="text1"/>
              <w:kern w:val="0"/>
              <w:shd w:val="clear" w:color="auto" w:fill="FFFFFF"/>
            </w:rPr>
          </w:rPrChange>
        </w:rPr>
        <w:t>base</w:t>
      </w:r>
      <w:r w:rsidR="00952B2E" w:rsidRPr="003E0AB7">
        <w:rPr>
          <w:rFonts w:ascii="Arial" w:eastAsiaTheme="minorHAnsi" w:hAnsi="Arial" w:cs="Arial"/>
          <w:color w:val="000000" w:themeColor="text1"/>
          <w:kern w:val="0"/>
          <w:sz w:val="22"/>
          <w:szCs w:val="22"/>
          <w:shd w:val="clear" w:color="auto" w:fill="FFFFFF"/>
          <w:rPrChange w:id="530" w:author="Schrodi Lab" w:date="2020-03-15T00:36:00Z">
            <w:rPr>
              <w:rFonts w:ascii="Times New Roman" w:eastAsiaTheme="minorHAnsi" w:hAnsi="Times New Roman" w:cs="Times New Roman"/>
              <w:color w:val="000000" w:themeColor="text1"/>
              <w:kern w:val="0"/>
              <w:shd w:val="clear" w:color="auto" w:fill="FFFFFF"/>
            </w:rPr>
          </w:rPrChange>
        </w:rPr>
        <w:t>.</w:t>
      </w:r>
      <w:r w:rsidR="00B102BA" w:rsidRPr="003E0AB7">
        <w:rPr>
          <w:rFonts w:ascii="Arial" w:eastAsiaTheme="minorHAnsi" w:hAnsi="Arial" w:cs="Arial"/>
          <w:color w:val="000000" w:themeColor="text1"/>
          <w:kern w:val="0"/>
          <w:sz w:val="22"/>
          <w:szCs w:val="22"/>
          <w:shd w:val="clear" w:color="auto" w:fill="FFFFFF"/>
          <w:rPrChange w:id="531" w:author="Schrodi Lab" w:date="2020-03-15T00:36:00Z">
            <w:rPr>
              <w:rFonts w:ascii="Times New Roman" w:eastAsiaTheme="minorHAnsi" w:hAnsi="Times New Roman" w:cs="Times New Roman"/>
              <w:color w:val="000000" w:themeColor="text1"/>
              <w:kern w:val="0"/>
              <w:shd w:val="clear" w:color="auto" w:fill="FFFFFF"/>
            </w:rPr>
          </w:rPrChange>
        </w:rPr>
        <w:t xml:space="preserve"> </w:t>
      </w:r>
      <w:r w:rsidR="00021C65" w:rsidRPr="003E0AB7">
        <w:rPr>
          <w:rFonts w:ascii="Arial" w:eastAsiaTheme="minorHAnsi" w:hAnsi="Arial" w:cs="Arial"/>
          <w:color w:val="000000" w:themeColor="text1"/>
          <w:kern w:val="0"/>
          <w:sz w:val="22"/>
          <w:szCs w:val="22"/>
          <w:shd w:val="clear" w:color="auto" w:fill="FFFFFF"/>
          <w:rPrChange w:id="532" w:author="Schrodi Lab" w:date="2020-03-15T00:36:00Z">
            <w:rPr>
              <w:rFonts w:ascii="Times New Roman" w:eastAsiaTheme="minorHAnsi" w:hAnsi="Times New Roman" w:cs="Times New Roman"/>
              <w:color w:val="000000" w:themeColor="text1"/>
              <w:kern w:val="0"/>
              <w:shd w:val="clear" w:color="auto" w:fill="FFFFFF"/>
            </w:rPr>
          </w:rPrChange>
        </w:rPr>
        <w:t xml:space="preserve"> </w:t>
      </w:r>
    </w:p>
    <w:p w14:paraId="45E55008" w14:textId="518E797C" w:rsidR="00E633B6" w:rsidRPr="003E0AB7" w:rsidRDefault="00753771" w:rsidP="0088732E">
      <w:pPr>
        <w:widowControl/>
        <w:snapToGrid w:val="0"/>
        <w:spacing w:afterLines="50" w:after="163"/>
        <w:rPr>
          <w:rFonts w:ascii="Arial" w:eastAsiaTheme="minorHAnsi" w:hAnsi="Arial" w:cs="Arial"/>
          <w:color w:val="000000"/>
          <w:kern w:val="0"/>
          <w:sz w:val="22"/>
          <w:szCs w:val="22"/>
          <w:shd w:val="clear" w:color="auto" w:fill="FFFFFF"/>
          <w:rPrChange w:id="533" w:author="Schrodi Lab" w:date="2020-03-15T00:36:00Z">
            <w:rPr>
              <w:rFonts w:ascii="Times New Roman" w:eastAsiaTheme="minorHAnsi" w:hAnsi="Times New Roman" w:cs="Times New Roman"/>
              <w:color w:val="000000"/>
              <w:kern w:val="0"/>
              <w:shd w:val="clear" w:color="auto" w:fill="FFFFFF"/>
            </w:rPr>
          </w:rPrChange>
        </w:rPr>
      </w:pPr>
      <w:r w:rsidRPr="003E0AB7">
        <w:rPr>
          <w:rFonts w:ascii="Arial" w:eastAsiaTheme="minorHAnsi" w:hAnsi="Arial" w:cs="Arial"/>
          <w:noProof/>
          <w:color w:val="000000"/>
          <w:kern w:val="0"/>
          <w:sz w:val="22"/>
          <w:szCs w:val="22"/>
          <w:rPrChange w:id="534" w:author="Schrodi Lab" w:date="2020-03-15T00:36:00Z">
            <w:rPr>
              <w:rFonts w:ascii="Times New Roman" w:eastAsiaTheme="minorHAnsi" w:hAnsi="Times New Roman" w:cs="Times New Roman"/>
              <w:noProof/>
              <w:color w:val="000000"/>
              <w:kern w:val="0"/>
            </w:rPr>
          </w:rPrChange>
        </w:rPr>
        <w:lastRenderedPageBreak/>
        <w:drawing>
          <wp:inline distT="0" distB="0" distL="0" distR="0" wp14:anchorId="5AB3AF0D" wp14:editId="3A4F622F">
            <wp:extent cx="2353455" cy="23642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58460" cy="2369258"/>
                    </a:xfrm>
                    <a:prstGeom prst="rect">
                      <a:avLst/>
                    </a:prstGeom>
                  </pic:spPr>
                </pic:pic>
              </a:graphicData>
            </a:graphic>
          </wp:inline>
        </w:drawing>
      </w:r>
      <w:r w:rsidR="00680F29" w:rsidRPr="003E0AB7">
        <w:rPr>
          <w:rFonts w:ascii="Arial" w:eastAsiaTheme="minorHAnsi" w:hAnsi="Arial" w:cs="Arial"/>
          <w:color w:val="000000"/>
          <w:kern w:val="0"/>
          <w:sz w:val="22"/>
          <w:szCs w:val="22"/>
          <w:rPrChange w:id="535" w:author="Schrodi Lab" w:date="2020-03-15T00:36:00Z">
            <w:rPr>
              <w:rFonts w:ascii="Times New Roman" w:eastAsiaTheme="minorHAnsi" w:hAnsi="Times New Roman" w:cs="Times New Roman"/>
              <w:color w:val="000000"/>
              <w:kern w:val="0"/>
            </w:rPr>
          </w:rPrChange>
        </w:rPr>
        <w:br/>
      </w:r>
      <w:bookmarkEnd w:id="487"/>
      <w:bookmarkEnd w:id="488"/>
      <w:r w:rsidR="00680F29" w:rsidRPr="003E0AB7">
        <w:rPr>
          <w:rFonts w:ascii="Arial" w:eastAsiaTheme="minorHAnsi" w:hAnsi="Arial" w:cs="Arial"/>
          <w:color w:val="000000"/>
          <w:kern w:val="0"/>
          <w:sz w:val="22"/>
          <w:szCs w:val="22"/>
          <w:rPrChange w:id="536" w:author="Schrodi Lab" w:date="2020-03-15T00:36:00Z">
            <w:rPr>
              <w:rFonts w:ascii="Times New Roman" w:eastAsiaTheme="minorHAnsi" w:hAnsi="Times New Roman" w:cs="Times New Roman"/>
              <w:color w:val="000000"/>
              <w:kern w:val="0"/>
            </w:rPr>
          </w:rPrChange>
        </w:rPr>
        <w:br/>
      </w:r>
      <w:r w:rsidR="00680F29" w:rsidRPr="003E0AB7">
        <w:rPr>
          <w:rFonts w:ascii="Arial" w:eastAsiaTheme="minorHAnsi" w:hAnsi="Arial" w:cs="Arial"/>
          <w:b/>
          <w:color w:val="000000"/>
          <w:kern w:val="0"/>
          <w:sz w:val="22"/>
          <w:szCs w:val="22"/>
          <w:shd w:val="clear" w:color="auto" w:fill="FFFFFF"/>
          <w:rPrChange w:id="537" w:author="Schrodi Lab" w:date="2020-03-15T00:36:00Z">
            <w:rPr>
              <w:rFonts w:ascii="Times New Roman" w:eastAsiaTheme="minorHAnsi" w:hAnsi="Times New Roman" w:cs="Times New Roman"/>
              <w:b/>
              <w:color w:val="000000"/>
              <w:kern w:val="0"/>
              <w:shd w:val="clear" w:color="auto" w:fill="FFFFFF"/>
            </w:rPr>
          </w:rPrChange>
        </w:rPr>
        <w:t>6.</w:t>
      </w:r>
      <w:del w:id="538" w:author="Schrodi Lab" w:date="2020-03-15T00:49:00Z">
        <w:r w:rsidR="00680F29" w:rsidRPr="003E0AB7" w:rsidDel="00C72169">
          <w:rPr>
            <w:rFonts w:ascii="Arial" w:eastAsiaTheme="minorHAnsi" w:hAnsi="Arial" w:cs="Arial"/>
            <w:b/>
            <w:color w:val="000000"/>
            <w:kern w:val="0"/>
            <w:sz w:val="22"/>
            <w:szCs w:val="22"/>
            <w:shd w:val="clear" w:color="auto" w:fill="FFFFFF"/>
            <w:rPrChange w:id="539" w:author="Schrodi Lab" w:date="2020-03-15T00:36:00Z">
              <w:rPr>
                <w:rFonts w:ascii="Times New Roman" w:eastAsiaTheme="minorHAnsi" w:hAnsi="Times New Roman" w:cs="Times New Roman"/>
                <w:b/>
                <w:color w:val="000000"/>
                <w:kern w:val="0"/>
                <w:shd w:val="clear" w:color="auto" w:fill="FFFFFF"/>
              </w:rPr>
            </w:rPrChange>
          </w:rPr>
          <w:delText xml:space="preserve">      </w:delText>
        </w:r>
      </w:del>
      <w:r w:rsidR="00680F29" w:rsidRPr="003E0AB7">
        <w:rPr>
          <w:rFonts w:ascii="Arial" w:eastAsiaTheme="minorHAnsi" w:hAnsi="Arial" w:cs="Arial"/>
          <w:b/>
          <w:color w:val="000000"/>
          <w:kern w:val="0"/>
          <w:sz w:val="22"/>
          <w:szCs w:val="22"/>
          <w:shd w:val="clear" w:color="auto" w:fill="FFFFFF"/>
          <w:rPrChange w:id="540" w:author="Schrodi Lab" w:date="2020-03-15T00:36:00Z">
            <w:rPr>
              <w:rFonts w:ascii="Times New Roman" w:eastAsiaTheme="minorHAnsi" w:hAnsi="Times New Roman" w:cs="Times New Roman"/>
              <w:b/>
              <w:color w:val="000000"/>
              <w:kern w:val="0"/>
              <w:shd w:val="clear" w:color="auto" w:fill="FFFFFF"/>
            </w:rPr>
          </w:rPrChange>
        </w:rPr>
        <w:t xml:space="preserve">One article published recently on </w:t>
      </w:r>
      <w:bookmarkStart w:id="541" w:name="OLE_LINK19"/>
      <w:bookmarkStart w:id="542" w:name="OLE_LINK20"/>
      <w:bookmarkStart w:id="543" w:name="OLE_LINK17"/>
      <w:bookmarkStart w:id="544" w:name="OLE_LINK18"/>
      <w:r w:rsidR="00680F29" w:rsidRPr="003E0AB7">
        <w:rPr>
          <w:rFonts w:ascii="Arial" w:eastAsiaTheme="minorHAnsi" w:hAnsi="Arial" w:cs="Arial"/>
          <w:b/>
          <w:color w:val="000000"/>
          <w:kern w:val="0"/>
          <w:sz w:val="22"/>
          <w:szCs w:val="22"/>
          <w:shd w:val="clear" w:color="auto" w:fill="FFFFFF"/>
          <w:rPrChange w:id="545" w:author="Schrodi Lab" w:date="2020-03-15T00:36:00Z">
            <w:rPr>
              <w:rFonts w:ascii="Times New Roman" w:eastAsiaTheme="minorHAnsi" w:hAnsi="Times New Roman" w:cs="Times New Roman"/>
              <w:b/>
              <w:color w:val="000000"/>
              <w:kern w:val="0"/>
              <w:shd w:val="clear" w:color="auto" w:fill="FFFFFF"/>
            </w:rPr>
          </w:rPrChange>
        </w:rPr>
        <w:t>Science Translation medicine</w:t>
      </w:r>
      <w:bookmarkEnd w:id="541"/>
      <w:bookmarkEnd w:id="542"/>
      <w:r w:rsidR="00680F29" w:rsidRPr="003E0AB7">
        <w:rPr>
          <w:rFonts w:ascii="Arial" w:eastAsiaTheme="minorHAnsi" w:hAnsi="Arial" w:cs="Arial"/>
          <w:b/>
          <w:color w:val="000000"/>
          <w:kern w:val="0"/>
          <w:sz w:val="22"/>
          <w:szCs w:val="22"/>
          <w:shd w:val="clear" w:color="auto" w:fill="FFFFFF"/>
          <w:rPrChange w:id="546" w:author="Schrodi Lab" w:date="2020-03-15T00:36:00Z">
            <w:rPr>
              <w:rFonts w:ascii="Times New Roman" w:eastAsiaTheme="minorHAnsi" w:hAnsi="Times New Roman" w:cs="Times New Roman"/>
              <w:b/>
              <w:color w:val="000000"/>
              <w:kern w:val="0"/>
              <w:shd w:val="clear" w:color="auto" w:fill="FFFFFF"/>
            </w:rPr>
          </w:rPrChange>
        </w:rPr>
        <w:t xml:space="preserve"> describing the </w:t>
      </w:r>
      <w:proofErr w:type="spellStart"/>
      <w:r w:rsidR="00680F29" w:rsidRPr="003E0AB7">
        <w:rPr>
          <w:rFonts w:ascii="Arial" w:eastAsiaTheme="minorHAnsi" w:hAnsi="Arial" w:cs="Arial"/>
          <w:b/>
          <w:color w:val="000000"/>
          <w:kern w:val="0"/>
          <w:sz w:val="22"/>
          <w:szCs w:val="22"/>
          <w:shd w:val="clear" w:color="auto" w:fill="FFFFFF"/>
          <w:rPrChange w:id="547" w:author="Schrodi Lab" w:date="2020-03-15T00:36:00Z">
            <w:rPr>
              <w:rFonts w:ascii="Times New Roman" w:eastAsiaTheme="minorHAnsi" w:hAnsi="Times New Roman" w:cs="Times New Roman"/>
              <w:b/>
              <w:color w:val="000000"/>
              <w:kern w:val="0"/>
              <w:shd w:val="clear" w:color="auto" w:fill="FFFFFF"/>
            </w:rPr>
          </w:rPrChange>
        </w:rPr>
        <w:t>cfDNA</w:t>
      </w:r>
      <w:proofErr w:type="spellEnd"/>
      <w:r w:rsidR="00680F29" w:rsidRPr="003E0AB7">
        <w:rPr>
          <w:rFonts w:ascii="Arial" w:eastAsiaTheme="minorHAnsi" w:hAnsi="Arial" w:cs="Arial"/>
          <w:b/>
          <w:color w:val="000000"/>
          <w:kern w:val="0"/>
          <w:sz w:val="22"/>
          <w:szCs w:val="22"/>
          <w:shd w:val="clear" w:color="auto" w:fill="FFFFFF"/>
          <w:rPrChange w:id="548" w:author="Schrodi Lab" w:date="2020-03-15T00:36:00Z">
            <w:rPr>
              <w:rFonts w:ascii="Times New Roman" w:eastAsiaTheme="minorHAnsi" w:hAnsi="Times New Roman" w:cs="Times New Roman"/>
              <w:b/>
              <w:color w:val="000000"/>
              <w:kern w:val="0"/>
              <w:shd w:val="clear" w:color="auto" w:fill="FFFFFF"/>
            </w:rPr>
          </w:rPrChange>
        </w:rPr>
        <w:t xml:space="preserve"> methylation for early detection of colon cancer</w:t>
      </w:r>
      <w:bookmarkEnd w:id="543"/>
      <w:bookmarkEnd w:id="544"/>
      <w:r w:rsidR="00680F29" w:rsidRPr="003E0AB7">
        <w:rPr>
          <w:rFonts w:ascii="Arial" w:eastAsiaTheme="minorHAnsi" w:hAnsi="Arial" w:cs="Arial"/>
          <w:b/>
          <w:color w:val="000000"/>
          <w:kern w:val="0"/>
          <w:sz w:val="22"/>
          <w:szCs w:val="22"/>
          <w:shd w:val="clear" w:color="auto" w:fill="FFFFFF"/>
          <w:rPrChange w:id="549" w:author="Schrodi Lab" w:date="2020-03-15T00:36:00Z">
            <w:rPr>
              <w:rFonts w:ascii="Times New Roman" w:eastAsiaTheme="minorHAnsi" w:hAnsi="Times New Roman" w:cs="Times New Roman"/>
              <w:b/>
              <w:color w:val="000000"/>
              <w:kern w:val="0"/>
              <w:shd w:val="clear" w:color="auto" w:fill="FFFFFF"/>
            </w:rPr>
          </w:rPrChange>
        </w:rPr>
        <w:t>, authors should cite and discuss.</w:t>
      </w:r>
    </w:p>
    <w:p w14:paraId="2AFF15BE" w14:textId="20697475" w:rsidR="0028687D" w:rsidRPr="003E0AB7" w:rsidRDefault="00952B2E" w:rsidP="0088732E">
      <w:pPr>
        <w:widowControl/>
        <w:snapToGrid w:val="0"/>
        <w:spacing w:afterLines="50" w:after="163"/>
        <w:rPr>
          <w:rFonts w:ascii="Arial" w:eastAsiaTheme="minorHAnsi" w:hAnsi="Arial" w:cs="Arial"/>
          <w:color w:val="000000" w:themeColor="text1"/>
          <w:kern w:val="0"/>
          <w:sz w:val="22"/>
          <w:szCs w:val="22"/>
          <w:rPrChange w:id="550" w:author="Schrodi Lab" w:date="2020-03-15T00:36:00Z">
            <w:rPr>
              <w:rFonts w:ascii="Times New Roman" w:eastAsiaTheme="minorHAnsi" w:hAnsi="Times New Roman" w:cs="Times New Roman"/>
              <w:color w:val="000000" w:themeColor="text1"/>
              <w:kern w:val="0"/>
            </w:rPr>
          </w:rPrChange>
        </w:rPr>
      </w:pPr>
      <w:r w:rsidRPr="003E0AB7">
        <w:rPr>
          <w:rFonts w:ascii="Arial" w:eastAsiaTheme="minorHAnsi" w:hAnsi="Arial" w:cs="Arial"/>
          <w:color w:val="000000"/>
          <w:kern w:val="0"/>
          <w:sz w:val="22"/>
          <w:szCs w:val="22"/>
          <w:rPrChange w:id="551" w:author="Schrodi Lab" w:date="2020-03-15T00:36:00Z">
            <w:rPr>
              <w:rFonts w:ascii="Times New Roman" w:eastAsiaTheme="minorHAnsi" w:hAnsi="Times New Roman" w:cs="Times New Roman"/>
              <w:color w:val="000000"/>
              <w:kern w:val="0"/>
            </w:rPr>
          </w:rPrChange>
        </w:rPr>
        <w:t>Indeed</w:t>
      </w:r>
      <w:r w:rsidR="004959D9" w:rsidRPr="003E0AB7">
        <w:rPr>
          <w:rFonts w:ascii="Arial" w:eastAsiaTheme="minorHAnsi" w:hAnsi="Arial" w:cs="Arial"/>
          <w:color w:val="000000"/>
          <w:kern w:val="0"/>
          <w:sz w:val="22"/>
          <w:szCs w:val="22"/>
          <w:rPrChange w:id="552" w:author="Schrodi Lab" w:date="2020-03-15T00:36:00Z">
            <w:rPr>
              <w:rFonts w:ascii="Times New Roman" w:eastAsiaTheme="minorHAnsi" w:hAnsi="Times New Roman" w:cs="Times New Roman"/>
              <w:color w:val="000000"/>
              <w:kern w:val="0"/>
            </w:rPr>
          </w:rPrChange>
        </w:rPr>
        <w:t>,</w:t>
      </w:r>
      <w:r w:rsidRPr="003E0AB7">
        <w:rPr>
          <w:rFonts w:ascii="Arial" w:eastAsiaTheme="minorHAnsi" w:hAnsi="Arial" w:cs="Arial"/>
          <w:color w:val="000000"/>
          <w:kern w:val="0"/>
          <w:sz w:val="22"/>
          <w:szCs w:val="22"/>
          <w:rPrChange w:id="553" w:author="Schrodi Lab" w:date="2020-03-15T00:36:00Z">
            <w:rPr>
              <w:rFonts w:ascii="Times New Roman" w:eastAsiaTheme="minorHAnsi" w:hAnsi="Times New Roman" w:cs="Times New Roman"/>
              <w:color w:val="000000"/>
              <w:kern w:val="0"/>
            </w:rPr>
          </w:rPrChange>
        </w:rPr>
        <w:t xml:space="preserve"> we should </w:t>
      </w:r>
      <w:r w:rsidR="00B102BA" w:rsidRPr="003E0AB7">
        <w:rPr>
          <w:rFonts w:ascii="Arial" w:eastAsiaTheme="minorHAnsi" w:hAnsi="Arial" w:cs="Arial"/>
          <w:color w:val="000000"/>
          <w:kern w:val="0"/>
          <w:sz w:val="22"/>
          <w:szCs w:val="22"/>
          <w:rPrChange w:id="554" w:author="Schrodi Lab" w:date="2020-03-15T00:36:00Z">
            <w:rPr>
              <w:rFonts w:ascii="Times New Roman" w:eastAsiaTheme="minorHAnsi" w:hAnsi="Times New Roman" w:cs="Times New Roman"/>
              <w:color w:val="000000"/>
              <w:kern w:val="0"/>
            </w:rPr>
          </w:rPrChange>
        </w:rPr>
        <w:t xml:space="preserve">compare our result with circulating samples. </w:t>
      </w:r>
      <w:r w:rsidR="00F44FE1" w:rsidRPr="003E0AB7">
        <w:rPr>
          <w:rFonts w:ascii="Arial" w:eastAsiaTheme="minorHAnsi" w:hAnsi="Arial" w:cs="Arial"/>
          <w:color w:val="000000"/>
          <w:kern w:val="0"/>
          <w:sz w:val="22"/>
          <w:szCs w:val="22"/>
          <w:rPrChange w:id="555" w:author="Schrodi Lab" w:date="2020-03-15T00:36:00Z">
            <w:rPr>
              <w:rFonts w:ascii="Times New Roman" w:eastAsiaTheme="minorHAnsi" w:hAnsi="Times New Roman" w:cs="Times New Roman"/>
              <w:color w:val="000000"/>
              <w:kern w:val="0"/>
            </w:rPr>
          </w:rPrChange>
        </w:rPr>
        <w:t>I</w:t>
      </w:r>
      <w:r w:rsidR="00B102BA" w:rsidRPr="003E0AB7">
        <w:rPr>
          <w:rFonts w:ascii="Arial" w:eastAsiaTheme="minorHAnsi" w:hAnsi="Arial" w:cs="Arial"/>
          <w:color w:val="000000"/>
          <w:kern w:val="0"/>
          <w:sz w:val="22"/>
          <w:szCs w:val="22"/>
          <w:rPrChange w:id="556" w:author="Schrodi Lab" w:date="2020-03-15T00:36:00Z">
            <w:rPr>
              <w:rFonts w:ascii="Times New Roman" w:eastAsiaTheme="minorHAnsi" w:hAnsi="Times New Roman" w:cs="Times New Roman"/>
              <w:color w:val="000000"/>
              <w:kern w:val="0"/>
            </w:rPr>
          </w:rPrChange>
        </w:rPr>
        <w:t xml:space="preserve">n </w:t>
      </w:r>
      <w:r w:rsidR="00F44C8A" w:rsidRPr="003E0AB7">
        <w:rPr>
          <w:rFonts w:ascii="Arial" w:eastAsiaTheme="minorHAnsi" w:hAnsi="Arial" w:cs="Arial"/>
          <w:color w:val="000000"/>
          <w:kern w:val="0"/>
          <w:sz w:val="22"/>
          <w:szCs w:val="22"/>
          <w:rPrChange w:id="557" w:author="Schrodi Lab" w:date="2020-03-15T00:36:00Z">
            <w:rPr>
              <w:rFonts w:ascii="Times New Roman" w:eastAsiaTheme="minorHAnsi" w:hAnsi="Times New Roman" w:cs="Times New Roman"/>
              <w:color w:val="000000"/>
              <w:kern w:val="0"/>
            </w:rPr>
          </w:rPrChange>
        </w:rPr>
        <w:t>new version</w:t>
      </w:r>
      <w:r w:rsidR="00B102BA" w:rsidRPr="003E0AB7">
        <w:rPr>
          <w:rFonts w:ascii="Arial" w:eastAsiaTheme="minorHAnsi" w:hAnsi="Arial" w:cs="Arial"/>
          <w:color w:val="000000"/>
          <w:kern w:val="0"/>
          <w:sz w:val="22"/>
          <w:szCs w:val="22"/>
          <w:rPrChange w:id="558" w:author="Schrodi Lab" w:date="2020-03-15T00:36:00Z">
            <w:rPr>
              <w:rFonts w:ascii="Times New Roman" w:eastAsiaTheme="minorHAnsi" w:hAnsi="Times New Roman" w:cs="Times New Roman"/>
              <w:color w:val="000000"/>
              <w:kern w:val="0"/>
            </w:rPr>
          </w:rPrChange>
        </w:rPr>
        <w:t xml:space="preserve"> w</w:t>
      </w:r>
      <w:r w:rsidR="00961483" w:rsidRPr="003E0AB7">
        <w:rPr>
          <w:rFonts w:ascii="Arial" w:eastAsiaTheme="minorHAnsi" w:hAnsi="Arial" w:cs="Arial"/>
          <w:color w:val="000000"/>
          <w:kern w:val="0"/>
          <w:sz w:val="22"/>
          <w:szCs w:val="22"/>
          <w:rPrChange w:id="559" w:author="Schrodi Lab" w:date="2020-03-15T00:36:00Z">
            <w:rPr>
              <w:rFonts w:ascii="Times New Roman" w:eastAsiaTheme="minorHAnsi" w:hAnsi="Times New Roman" w:cs="Times New Roman"/>
              <w:color w:val="000000"/>
              <w:kern w:val="0"/>
            </w:rPr>
          </w:rPrChange>
        </w:rPr>
        <w:t xml:space="preserve">e </w:t>
      </w:r>
      <w:r w:rsidR="00B102BA" w:rsidRPr="003E0AB7">
        <w:rPr>
          <w:rFonts w:ascii="Arial" w:eastAsiaTheme="minorHAnsi" w:hAnsi="Arial" w:cs="Arial"/>
          <w:color w:val="000000"/>
          <w:kern w:val="0"/>
          <w:sz w:val="22"/>
          <w:szCs w:val="22"/>
          <w:rPrChange w:id="560" w:author="Schrodi Lab" w:date="2020-03-15T00:36:00Z">
            <w:rPr>
              <w:rFonts w:ascii="Times New Roman" w:eastAsiaTheme="minorHAnsi" w:hAnsi="Times New Roman" w:cs="Times New Roman"/>
              <w:color w:val="000000"/>
              <w:kern w:val="0"/>
            </w:rPr>
          </w:rPrChange>
        </w:rPr>
        <w:t xml:space="preserve">discussed </w:t>
      </w:r>
      <w:ins w:id="561" w:author="czeng" w:date="2020-03-14T21:20:00Z">
        <w:r w:rsidR="00284156" w:rsidRPr="003E0AB7">
          <w:rPr>
            <w:rFonts w:ascii="Arial" w:eastAsiaTheme="minorHAnsi" w:hAnsi="Arial" w:cs="Arial"/>
            <w:color w:val="000000"/>
            <w:kern w:val="0"/>
            <w:sz w:val="22"/>
            <w:szCs w:val="22"/>
            <w:rPrChange w:id="562" w:author="Schrodi Lab" w:date="2020-03-15T00:36:00Z">
              <w:rPr>
                <w:rFonts w:ascii="Times New Roman" w:eastAsiaTheme="minorHAnsi" w:hAnsi="Times New Roman" w:cs="Times New Roman"/>
                <w:color w:val="000000"/>
                <w:kern w:val="0"/>
              </w:rPr>
            </w:rPrChange>
          </w:rPr>
          <w:t xml:space="preserve">the </w:t>
        </w:r>
      </w:ins>
      <w:r w:rsidR="00B102BA" w:rsidRPr="003E0AB7">
        <w:rPr>
          <w:rFonts w:ascii="Arial" w:eastAsiaTheme="minorHAnsi" w:hAnsi="Arial" w:cs="Arial"/>
          <w:color w:val="000000"/>
          <w:kern w:val="0"/>
          <w:sz w:val="22"/>
          <w:szCs w:val="22"/>
          <w:rPrChange w:id="563" w:author="Schrodi Lab" w:date="2020-03-15T00:36:00Z">
            <w:rPr>
              <w:rFonts w:ascii="Times New Roman" w:eastAsiaTheme="minorHAnsi" w:hAnsi="Times New Roman" w:cs="Times New Roman"/>
              <w:color w:val="000000"/>
              <w:kern w:val="0"/>
            </w:rPr>
          </w:rPrChange>
        </w:rPr>
        <w:t xml:space="preserve">results </w:t>
      </w:r>
      <w:ins w:id="564" w:author="czeng" w:date="2020-03-14T21:20:00Z">
        <w:r w:rsidR="00284156" w:rsidRPr="003E0AB7">
          <w:rPr>
            <w:rFonts w:ascii="Arial" w:eastAsiaTheme="minorHAnsi" w:hAnsi="Arial" w:cs="Arial"/>
            <w:color w:val="000000"/>
            <w:kern w:val="0"/>
            <w:sz w:val="22"/>
            <w:szCs w:val="22"/>
            <w:rPrChange w:id="565" w:author="Schrodi Lab" w:date="2020-03-15T00:36:00Z">
              <w:rPr>
                <w:rFonts w:ascii="Times New Roman" w:eastAsiaTheme="minorHAnsi" w:hAnsi="Times New Roman" w:cs="Times New Roman"/>
                <w:color w:val="000000"/>
                <w:kern w:val="0"/>
              </w:rPr>
            </w:rPrChange>
          </w:rPr>
          <w:t>described in</w:t>
        </w:r>
      </w:ins>
      <w:del w:id="566" w:author="czeng" w:date="2020-03-14T21:20:00Z">
        <w:r w:rsidR="00B102BA" w:rsidRPr="003E0AB7" w:rsidDel="00284156">
          <w:rPr>
            <w:rFonts w:ascii="Arial" w:eastAsiaTheme="minorHAnsi" w:hAnsi="Arial" w:cs="Arial"/>
            <w:color w:val="000000"/>
            <w:kern w:val="0"/>
            <w:sz w:val="22"/>
            <w:szCs w:val="22"/>
            <w:rPrChange w:id="567" w:author="Schrodi Lab" w:date="2020-03-15T00:36:00Z">
              <w:rPr>
                <w:rFonts w:ascii="Times New Roman" w:eastAsiaTheme="minorHAnsi" w:hAnsi="Times New Roman" w:cs="Times New Roman"/>
                <w:color w:val="000000"/>
                <w:kern w:val="0"/>
              </w:rPr>
            </w:rPrChange>
          </w:rPr>
          <w:delText>from</w:delText>
        </w:r>
      </w:del>
      <w:del w:id="568" w:author="czeng" w:date="2020-03-14T21:21:00Z">
        <w:r w:rsidR="00B102BA" w:rsidRPr="003E0AB7" w:rsidDel="00284156">
          <w:rPr>
            <w:rFonts w:ascii="Arial" w:eastAsiaTheme="minorHAnsi" w:hAnsi="Arial" w:cs="Arial"/>
            <w:color w:val="000000"/>
            <w:kern w:val="0"/>
            <w:sz w:val="22"/>
            <w:szCs w:val="22"/>
            <w:rPrChange w:id="569" w:author="Schrodi Lab" w:date="2020-03-15T00:36:00Z">
              <w:rPr>
                <w:rFonts w:ascii="Times New Roman" w:eastAsiaTheme="minorHAnsi" w:hAnsi="Times New Roman" w:cs="Times New Roman"/>
                <w:color w:val="000000"/>
                <w:kern w:val="0"/>
              </w:rPr>
            </w:rPrChange>
          </w:rPr>
          <w:delText xml:space="preserve"> the</w:delText>
        </w:r>
      </w:del>
      <w:r w:rsidR="00961483" w:rsidRPr="003E0AB7">
        <w:rPr>
          <w:rFonts w:ascii="Arial" w:eastAsiaTheme="minorHAnsi" w:hAnsi="Arial" w:cs="Arial"/>
          <w:color w:val="000000"/>
          <w:kern w:val="0"/>
          <w:sz w:val="22"/>
          <w:szCs w:val="22"/>
          <w:rPrChange w:id="570" w:author="Schrodi Lab" w:date="2020-03-15T00:36:00Z">
            <w:rPr>
              <w:rFonts w:ascii="Times New Roman" w:eastAsiaTheme="minorHAnsi" w:hAnsi="Times New Roman" w:cs="Times New Roman"/>
              <w:color w:val="000000"/>
              <w:kern w:val="0"/>
            </w:rPr>
          </w:rPrChange>
        </w:rPr>
        <w:t xml:space="preserve"> </w:t>
      </w:r>
      <w:r w:rsidR="00F44FE1" w:rsidRPr="003E0AB7">
        <w:rPr>
          <w:rFonts w:ascii="Arial" w:eastAsiaTheme="minorHAnsi" w:hAnsi="Arial" w:cs="Arial"/>
          <w:color w:val="000000"/>
          <w:kern w:val="0"/>
          <w:sz w:val="22"/>
          <w:szCs w:val="22"/>
          <w:rPrChange w:id="571" w:author="Schrodi Lab" w:date="2020-03-15T00:36:00Z">
            <w:rPr>
              <w:rFonts w:ascii="Times New Roman" w:eastAsiaTheme="minorHAnsi" w:hAnsi="Times New Roman" w:cs="Times New Roman"/>
              <w:color w:val="000000"/>
              <w:kern w:val="0"/>
            </w:rPr>
          </w:rPrChange>
        </w:rPr>
        <w:t xml:space="preserve">reviewer suggested </w:t>
      </w:r>
      <w:r w:rsidR="00961483" w:rsidRPr="003E0AB7">
        <w:rPr>
          <w:rFonts w:ascii="Arial" w:eastAsiaTheme="minorHAnsi" w:hAnsi="Arial" w:cs="Arial"/>
          <w:color w:val="000000"/>
          <w:kern w:val="0"/>
          <w:sz w:val="22"/>
          <w:szCs w:val="22"/>
          <w:rPrChange w:id="572" w:author="Schrodi Lab" w:date="2020-03-15T00:36:00Z">
            <w:rPr>
              <w:rFonts w:ascii="Times New Roman" w:eastAsiaTheme="minorHAnsi" w:hAnsi="Times New Roman" w:cs="Times New Roman"/>
              <w:color w:val="000000"/>
              <w:kern w:val="0"/>
            </w:rPr>
          </w:rPrChange>
        </w:rPr>
        <w:t>article</w:t>
      </w:r>
      <w:r w:rsidR="00F44FE1" w:rsidRPr="003E0AB7">
        <w:rPr>
          <w:rFonts w:ascii="Arial" w:eastAsiaTheme="minorHAnsi" w:hAnsi="Arial" w:cs="Arial"/>
          <w:color w:val="000000" w:themeColor="text1"/>
          <w:kern w:val="0"/>
          <w:sz w:val="22"/>
          <w:szCs w:val="22"/>
          <w:rPrChange w:id="573" w:author="Schrodi Lab" w:date="2020-03-15T00:36:00Z">
            <w:rPr>
              <w:rFonts w:ascii="Times New Roman" w:eastAsiaTheme="minorHAnsi" w:hAnsi="Times New Roman" w:cs="Times New Roman"/>
              <w:color w:val="000000" w:themeColor="text1"/>
              <w:kern w:val="0"/>
            </w:rPr>
          </w:rPrChange>
        </w:rPr>
        <w:t xml:space="preserve">, especially the </w:t>
      </w:r>
      <w:r w:rsidR="00B102BA" w:rsidRPr="003E0AB7">
        <w:rPr>
          <w:rFonts w:ascii="Arial" w:eastAsiaTheme="minorHAnsi" w:hAnsi="Arial" w:cs="Arial"/>
          <w:color w:val="000000" w:themeColor="text1"/>
          <w:kern w:val="0"/>
          <w:sz w:val="22"/>
          <w:szCs w:val="22"/>
          <w:rPrChange w:id="574" w:author="Schrodi Lab" w:date="2020-03-15T00:36:00Z">
            <w:rPr>
              <w:rFonts w:ascii="Times New Roman" w:eastAsiaTheme="minorHAnsi" w:hAnsi="Times New Roman" w:cs="Times New Roman"/>
              <w:color w:val="000000" w:themeColor="text1"/>
              <w:kern w:val="0"/>
            </w:rPr>
          </w:rPrChange>
        </w:rPr>
        <w:t xml:space="preserve">methylation level change of </w:t>
      </w:r>
      <w:r w:rsidR="00961483" w:rsidRPr="003E0AB7">
        <w:rPr>
          <w:rFonts w:ascii="Arial" w:eastAsiaTheme="minorHAnsi" w:hAnsi="Arial" w:cs="Arial"/>
          <w:color w:val="000000" w:themeColor="text1"/>
          <w:kern w:val="0"/>
          <w:sz w:val="22"/>
          <w:szCs w:val="22"/>
          <w:rPrChange w:id="575" w:author="Schrodi Lab" w:date="2020-03-15T00:36:00Z">
            <w:rPr>
              <w:rFonts w:ascii="Times New Roman" w:eastAsiaTheme="minorHAnsi" w:hAnsi="Times New Roman" w:cs="Times New Roman"/>
              <w:color w:val="000000" w:themeColor="text1"/>
              <w:kern w:val="0"/>
            </w:rPr>
          </w:rPrChange>
        </w:rPr>
        <w:t xml:space="preserve">cg10673833 found in </w:t>
      </w:r>
      <w:r w:rsidR="00F44C8A" w:rsidRPr="003E0AB7">
        <w:rPr>
          <w:rFonts w:ascii="Arial" w:eastAsiaTheme="minorHAnsi" w:hAnsi="Arial" w:cs="Arial"/>
          <w:color w:val="000000" w:themeColor="text1"/>
          <w:kern w:val="0"/>
          <w:sz w:val="22"/>
          <w:szCs w:val="22"/>
          <w:rPrChange w:id="576" w:author="Schrodi Lab" w:date="2020-03-15T00:36:00Z">
            <w:rPr>
              <w:rFonts w:ascii="Times New Roman" w:eastAsiaTheme="minorHAnsi" w:hAnsi="Times New Roman" w:cs="Times New Roman"/>
              <w:color w:val="000000" w:themeColor="text1"/>
              <w:kern w:val="0"/>
            </w:rPr>
          </w:rPrChange>
        </w:rPr>
        <w:t xml:space="preserve">that </w:t>
      </w:r>
      <w:r w:rsidR="00B102BA" w:rsidRPr="003E0AB7">
        <w:rPr>
          <w:rFonts w:ascii="Arial" w:eastAsiaTheme="minorHAnsi" w:hAnsi="Arial" w:cs="Arial"/>
          <w:color w:val="000000" w:themeColor="text1"/>
          <w:kern w:val="0"/>
          <w:sz w:val="22"/>
          <w:szCs w:val="22"/>
          <w:rPrChange w:id="577" w:author="Schrodi Lab" w:date="2020-03-15T00:36:00Z">
            <w:rPr>
              <w:rFonts w:ascii="Times New Roman" w:eastAsiaTheme="minorHAnsi" w:hAnsi="Times New Roman" w:cs="Times New Roman"/>
              <w:color w:val="000000" w:themeColor="text1"/>
              <w:kern w:val="0"/>
            </w:rPr>
          </w:rPrChange>
        </w:rPr>
        <w:t>study</w:t>
      </w:r>
      <w:r w:rsidR="00F44FE1" w:rsidRPr="003E0AB7">
        <w:rPr>
          <w:rFonts w:ascii="Arial" w:eastAsiaTheme="minorHAnsi" w:hAnsi="Arial" w:cs="Arial"/>
          <w:color w:val="000000" w:themeColor="text1"/>
          <w:kern w:val="0"/>
          <w:sz w:val="22"/>
          <w:szCs w:val="22"/>
          <w:rPrChange w:id="578" w:author="Schrodi Lab" w:date="2020-03-15T00:36:00Z">
            <w:rPr>
              <w:rFonts w:ascii="Times New Roman" w:eastAsiaTheme="minorHAnsi" w:hAnsi="Times New Roman" w:cs="Times New Roman"/>
              <w:color w:val="000000" w:themeColor="text1"/>
              <w:kern w:val="0"/>
            </w:rPr>
          </w:rPrChange>
        </w:rPr>
        <w:t>.</w:t>
      </w:r>
      <w:r w:rsidR="00B102BA" w:rsidRPr="003E0AB7">
        <w:rPr>
          <w:rFonts w:ascii="Arial" w:eastAsiaTheme="minorHAnsi" w:hAnsi="Arial" w:cs="Arial"/>
          <w:color w:val="000000" w:themeColor="text1"/>
          <w:kern w:val="0"/>
          <w:sz w:val="22"/>
          <w:szCs w:val="22"/>
          <w:rPrChange w:id="579" w:author="Schrodi Lab" w:date="2020-03-15T00:36:00Z">
            <w:rPr>
              <w:rFonts w:ascii="Times New Roman" w:eastAsiaTheme="minorHAnsi" w:hAnsi="Times New Roman" w:cs="Times New Roman"/>
              <w:color w:val="000000" w:themeColor="text1"/>
              <w:kern w:val="0"/>
            </w:rPr>
          </w:rPrChange>
        </w:rPr>
        <w:t xml:space="preserve"> </w:t>
      </w:r>
      <w:bookmarkStart w:id="580" w:name="OLE_LINK179"/>
      <w:bookmarkStart w:id="581" w:name="OLE_LINK180"/>
      <w:r w:rsidR="00961483" w:rsidRPr="003E0AB7">
        <w:rPr>
          <w:rFonts w:ascii="Arial" w:eastAsiaTheme="minorHAnsi" w:hAnsi="Arial" w:cs="Arial"/>
          <w:color w:val="000000" w:themeColor="text1"/>
          <w:kern w:val="0"/>
          <w:sz w:val="22"/>
          <w:szCs w:val="22"/>
          <w:rPrChange w:id="582" w:author="Schrodi Lab" w:date="2020-03-15T00:36:00Z">
            <w:rPr>
              <w:rFonts w:ascii="Times New Roman" w:eastAsiaTheme="minorHAnsi" w:hAnsi="Times New Roman" w:cs="Times New Roman"/>
              <w:color w:val="000000" w:themeColor="text1"/>
              <w:kern w:val="0"/>
            </w:rPr>
          </w:rPrChange>
        </w:rPr>
        <w:t xml:space="preserve">The methylation level of this site showed </w:t>
      </w:r>
      <w:r w:rsidR="00A017B5" w:rsidRPr="003E0AB7">
        <w:rPr>
          <w:rFonts w:ascii="Arial" w:eastAsiaTheme="minorHAnsi" w:hAnsi="Arial" w:cs="Arial"/>
          <w:color w:val="000000" w:themeColor="text1"/>
          <w:kern w:val="0"/>
          <w:sz w:val="22"/>
          <w:szCs w:val="22"/>
          <w:rPrChange w:id="583" w:author="Schrodi Lab" w:date="2020-03-15T00:36:00Z">
            <w:rPr>
              <w:rFonts w:ascii="Times New Roman" w:eastAsiaTheme="minorHAnsi" w:hAnsi="Times New Roman" w:cs="Times New Roman"/>
              <w:color w:val="000000" w:themeColor="text1"/>
              <w:kern w:val="0"/>
            </w:rPr>
          </w:rPrChange>
        </w:rPr>
        <w:t xml:space="preserve">only </w:t>
      </w:r>
      <w:r w:rsidR="00961483" w:rsidRPr="003E0AB7">
        <w:rPr>
          <w:rFonts w:ascii="Arial" w:eastAsiaTheme="minorHAnsi" w:hAnsi="Arial" w:cs="Arial"/>
          <w:color w:val="000000" w:themeColor="text1"/>
          <w:kern w:val="0"/>
          <w:sz w:val="22"/>
          <w:szCs w:val="22"/>
          <w:rPrChange w:id="584" w:author="Schrodi Lab" w:date="2020-03-15T00:36:00Z">
            <w:rPr>
              <w:rFonts w:ascii="Times New Roman" w:eastAsiaTheme="minorHAnsi" w:hAnsi="Times New Roman" w:cs="Times New Roman"/>
              <w:color w:val="000000" w:themeColor="text1"/>
              <w:kern w:val="0"/>
            </w:rPr>
          </w:rPrChange>
        </w:rPr>
        <w:t xml:space="preserve">a slight upward trend </w:t>
      </w:r>
      <w:del w:id="585" w:author="czeng" w:date="2020-03-14T21:21:00Z">
        <w:r w:rsidR="00F44FE1" w:rsidRPr="003E0AB7" w:rsidDel="00284156">
          <w:rPr>
            <w:rFonts w:ascii="Arial" w:eastAsiaTheme="minorHAnsi" w:hAnsi="Arial" w:cs="Arial"/>
            <w:color w:val="000000" w:themeColor="text1"/>
            <w:kern w:val="0"/>
            <w:sz w:val="22"/>
            <w:szCs w:val="22"/>
            <w:rPrChange w:id="586" w:author="Schrodi Lab" w:date="2020-03-15T00:36:00Z">
              <w:rPr>
                <w:rFonts w:ascii="Times New Roman" w:eastAsiaTheme="minorHAnsi" w:hAnsi="Times New Roman" w:cs="Times New Roman"/>
                <w:color w:val="000000" w:themeColor="text1"/>
                <w:kern w:val="0"/>
              </w:rPr>
            </w:rPrChange>
          </w:rPr>
          <w:delText xml:space="preserve">from </w:delText>
        </w:r>
      </w:del>
      <w:ins w:id="587" w:author="czeng" w:date="2020-03-14T21:21:00Z">
        <w:r w:rsidR="00284156" w:rsidRPr="003E0AB7">
          <w:rPr>
            <w:rFonts w:ascii="Arial" w:eastAsiaTheme="minorHAnsi" w:hAnsi="Arial" w:cs="Arial"/>
            <w:color w:val="000000" w:themeColor="text1"/>
            <w:kern w:val="0"/>
            <w:sz w:val="22"/>
            <w:szCs w:val="22"/>
            <w:rPrChange w:id="588" w:author="Schrodi Lab" w:date="2020-03-15T00:36:00Z">
              <w:rPr>
                <w:rFonts w:ascii="Times New Roman" w:eastAsiaTheme="minorHAnsi" w:hAnsi="Times New Roman" w:cs="Times New Roman"/>
                <w:color w:val="000000" w:themeColor="text1"/>
                <w:kern w:val="0"/>
              </w:rPr>
            </w:rPrChange>
          </w:rPr>
          <w:t xml:space="preserve">in </w:t>
        </w:r>
      </w:ins>
      <w:r w:rsidR="00F44FE1" w:rsidRPr="003E0AB7">
        <w:rPr>
          <w:rFonts w:ascii="Arial" w:eastAsiaTheme="minorHAnsi" w:hAnsi="Arial" w:cs="Arial"/>
          <w:color w:val="000000" w:themeColor="text1"/>
          <w:kern w:val="0"/>
          <w:sz w:val="22"/>
          <w:szCs w:val="22"/>
          <w:rPrChange w:id="589" w:author="Schrodi Lab" w:date="2020-03-15T00:36:00Z">
            <w:rPr>
              <w:rFonts w:ascii="Times New Roman" w:eastAsiaTheme="minorHAnsi" w:hAnsi="Times New Roman" w:cs="Times New Roman"/>
              <w:color w:val="000000" w:themeColor="text1"/>
              <w:kern w:val="0"/>
            </w:rPr>
          </w:rPrChange>
        </w:rPr>
        <w:t>tissue</w:t>
      </w:r>
      <w:r w:rsidR="00A017B5" w:rsidRPr="003E0AB7">
        <w:rPr>
          <w:rFonts w:ascii="Arial" w:eastAsiaTheme="minorHAnsi" w:hAnsi="Arial" w:cs="Arial"/>
          <w:color w:val="000000" w:themeColor="text1"/>
          <w:kern w:val="0"/>
          <w:sz w:val="22"/>
          <w:szCs w:val="22"/>
          <w:rPrChange w:id="590" w:author="Schrodi Lab" w:date="2020-03-15T00:36:00Z">
            <w:rPr>
              <w:rFonts w:ascii="Times New Roman" w:eastAsiaTheme="minorHAnsi" w:hAnsi="Times New Roman" w:cs="Times New Roman"/>
              <w:color w:val="000000" w:themeColor="text1"/>
              <w:kern w:val="0"/>
            </w:rPr>
          </w:rPrChange>
        </w:rPr>
        <w:t>s</w:t>
      </w:r>
      <w:r w:rsidR="00F44FE1" w:rsidRPr="003E0AB7">
        <w:rPr>
          <w:rFonts w:ascii="Arial" w:eastAsiaTheme="minorHAnsi" w:hAnsi="Arial" w:cs="Arial"/>
          <w:color w:val="000000" w:themeColor="text1"/>
          <w:kern w:val="0"/>
          <w:sz w:val="22"/>
          <w:szCs w:val="22"/>
          <w:rPrChange w:id="591" w:author="Schrodi Lab" w:date="2020-03-15T00:36:00Z">
            <w:rPr>
              <w:rFonts w:ascii="Times New Roman" w:eastAsiaTheme="minorHAnsi" w:hAnsi="Times New Roman" w:cs="Times New Roman"/>
              <w:color w:val="000000" w:themeColor="text1"/>
              <w:kern w:val="0"/>
            </w:rPr>
          </w:rPrChange>
        </w:rPr>
        <w:t xml:space="preserve"> </w:t>
      </w:r>
      <w:r w:rsidR="00A017B5" w:rsidRPr="003E0AB7">
        <w:rPr>
          <w:rFonts w:ascii="Arial" w:eastAsiaTheme="minorHAnsi" w:hAnsi="Arial" w:cs="Arial"/>
          <w:color w:val="000000" w:themeColor="text1"/>
          <w:kern w:val="0"/>
          <w:sz w:val="22"/>
          <w:szCs w:val="22"/>
          <w:rPrChange w:id="592" w:author="Schrodi Lab" w:date="2020-03-15T00:36:00Z">
            <w:rPr>
              <w:rFonts w:ascii="Times New Roman" w:eastAsiaTheme="minorHAnsi" w:hAnsi="Times New Roman" w:cs="Times New Roman"/>
              <w:color w:val="000000" w:themeColor="text1"/>
              <w:kern w:val="0"/>
            </w:rPr>
          </w:rPrChange>
        </w:rPr>
        <w:t xml:space="preserve">from normal </w:t>
      </w:r>
      <w:r w:rsidR="00F44FE1" w:rsidRPr="003E0AB7">
        <w:rPr>
          <w:rFonts w:ascii="Arial" w:eastAsiaTheme="minorHAnsi" w:hAnsi="Arial" w:cs="Arial"/>
          <w:color w:val="000000" w:themeColor="text1"/>
          <w:kern w:val="0"/>
          <w:sz w:val="22"/>
          <w:szCs w:val="22"/>
          <w:rPrChange w:id="593" w:author="Schrodi Lab" w:date="2020-03-15T00:36:00Z">
            <w:rPr>
              <w:rFonts w:ascii="Times New Roman" w:eastAsiaTheme="minorHAnsi" w:hAnsi="Times New Roman" w:cs="Times New Roman"/>
              <w:color w:val="000000" w:themeColor="text1"/>
              <w:kern w:val="0"/>
            </w:rPr>
          </w:rPrChange>
        </w:rPr>
        <w:t>to adenoma and cancer, in our samples as well as in public data.</w:t>
      </w:r>
      <w:bookmarkEnd w:id="580"/>
      <w:bookmarkEnd w:id="581"/>
      <w:r w:rsidR="00F44FE1" w:rsidRPr="003E0AB7">
        <w:rPr>
          <w:rFonts w:ascii="Arial" w:eastAsiaTheme="minorHAnsi" w:hAnsi="Arial" w:cs="Arial"/>
          <w:color w:val="000000" w:themeColor="text1"/>
          <w:kern w:val="0"/>
          <w:sz w:val="22"/>
          <w:szCs w:val="22"/>
          <w:rPrChange w:id="594" w:author="Schrodi Lab" w:date="2020-03-15T00:36:00Z">
            <w:rPr>
              <w:rFonts w:ascii="Times New Roman" w:eastAsiaTheme="minorHAnsi" w:hAnsi="Times New Roman" w:cs="Times New Roman"/>
              <w:color w:val="000000" w:themeColor="text1"/>
              <w:kern w:val="0"/>
            </w:rPr>
          </w:rPrChange>
        </w:rPr>
        <w:t xml:space="preserve"> Therefore</w:t>
      </w:r>
      <w:r w:rsidR="00707BCC" w:rsidRPr="003E0AB7">
        <w:rPr>
          <w:rFonts w:ascii="Arial" w:eastAsiaTheme="minorHAnsi" w:hAnsi="Arial" w:cs="Arial"/>
          <w:color w:val="000000" w:themeColor="text1"/>
          <w:kern w:val="0"/>
          <w:sz w:val="22"/>
          <w:szCs w:val="22"/>
          <w:rPrChange w:id="595" w:author="Schrodi Lab" w:date="2020-03-15T00:36:00Z">
            <w:rPr>
              <w:rFonts w:ascii="Times New Roman" w:eastAsiaTheme="minorHAnsi" w:hAnsi="Times New Roman" w:cs="Times New Roman"/>
              <w:color w:val="000000" w:themeColor="text1"/>
              <w:kern w:val="0"/>
            </w:rPr>
          </w:rPrChange>
        </w:rPr>
        <w:t>,</w:t>
      </w:r>
      <w:r w:rsidR="00F44FE1" w:rsidRPr="003E0AB7">
        <w:rPr>
          <w:rFonts w:ascii="Arial" w:eastAsiaTheme="minorHAnsi" w:hAnsi="Arial" w:cs="Arial"/>
          <w:color w:val="000000" w:themeColor="text1"/>
          <w:kern w:val="0"/>
          <w:sz w:val="22"/>
          <w:szCs w:val="22"/>
          <w:rPrChange w:id="596" w:author="Schrodi Lab" w:date="2020-03-15T00:36:00Z">
            <w:rPr>
              <w:rFonts w:ascii="Times New Roman" w:eastAsiaTheme="minorHAnsi" w:hAnsi="Times New Roman" w:cs="Times New Roman"/>
              <w:color w:val="000000" w:themeColor="text1"/>
              <w:kern w:val="0"/>
            </w:rPr>
          </w:rPrChange>
        </w:rPr>
        <w:t xml:space="preserve"> most likely this </w:t>
      </w:r>
      <w:proofErr w:type="spellStart"/>
      <w:r w:rsidR="00A017B5" w:rsidRPr="003E0AB7">
        <w:rPr>
          <w:rFonts w:ascii="Arial" w:eastAsiaTheme="minorHAnsi" w:hAnsi="Arial" w:cs="Arial"/>
          <w:color w:val="000000" w:themeColor="text1"/>
          <w:kern w:val="0"/>
          <w:sz w:val="22"/>
          <w:szCs w:val="22"/>
          <w:rPrChange w:id="597" w:author="Schrodi Lab" w:date="2020-03-15T00:36:00Z">
            <w:rPr>
              <w:rFonts w:ascii="Times New Roman" w:eastAsiaTheme="minorHAnsi" w:hAnsi="Times New Roman" w:cs="Times New Roman"/>
              <w:color w:val="000000" w:themeColor="text1"/>
              <w:kern w:val="0"/>
            </w:rPr>
          </w:rPrChange>
        </w:rPr>
        <w:t>cfDNA</w:t>
      </w:r>
      <w:proofErr w:type="spellEnd"/>
      <w:r w:rsidR="00A017B5" w:rsidRPr="003E0AB7">
        <w:rPr>
          <w:rFonts w:ascii="Arial" w:eastAsiaTheme="minorHAnsi" w:hAnsi="Arial" w:cs="Arial"/>
          <w:color w:val="000000" w:themeColor="text1"/>
          <w:kern w:val="0"/>
          <w:sz w:val="22"/>
          <w:szCs w:val="22"/>
          <w:rPrChange w:id="598" w:author="Schrodi Lab" w:date="2020-03-15T00:36:00Z">
            <w:rPr>
              <w:rFonts w:ascii="Times New Roman" w:eastAsiaTheme="minorHAnsi" w:hAnsi="Times New Roman" w:cs="Times New Roman"/>
              <w:color w:val="000000" w:themeColor="text1"/>
              <w:kern w:val="0"/>
            </w:rPr>
          </w:rPrChange>
        </w:rPr>
        <w:t xml:space="preserve"> </w:t>
      </w:r>
      <w:r w:rsidR="00F44FE1" w:rsidRPr="003E0AB7">
        <w:rPr>
          <w:rFonts w:ascii="Arial" w:eastAsiaTheme="minorHAnsi" w:hAnsi="Arial" w:cs="Arial"/>
          <w:color w:val="000000" w:themeColor="text1"/>
          <w:kern w:val="0"/>
          <w:sz w:val="22"/>
          <w:szCs w:val="22"/>
          <w:rPrChange w:id="599" w:author="Schrodi Lab" w:date="2020-03-15T00:36:00Z">
            <w:rPr>
              <w:rFonts w:ascii="Times New Roman" w:eastAsiaTheme="minorHAnsi" w:hAnsi="Times New Roman" w:cs="Times New Roman"/>
              <w:color w:val="000000" w:themeColor="text1"/>
              <w:kern w:val="0"/>
            </w:rPr>
          </w:rPrChange>
        </w:rPr>
        <w:t>marker</w:t>
      </w:r>
      <w:r w:rsidR="00A017B5" w:rsidRPr="003E0AB7">
        <w:rPr>
          <w:rFonts w:ascii="Arial" w:eastAsiaTheme="minorHAnsi" w:hAnsi="Arial" w:cs="Arial"/>
          <w:color w:val="000000" w:themeColor="text1"/>
          <w:kern w:val="0"/>
          <w:sz w:val="22"/>
          <w:szCs w:val="22"/>
          <w:rPrChange w:id="600" w:author="Schrodi Lab" w:date="2020-03-15T00:36:00Z">
            <w:rPr>
              <w:rFonts w:ascii="Times New Roman" w:eastAsiaTheme="minorHAnsi" w:hAnsi="Times New Roman" w:cs="Times New Roman"/>
              <w:color w:val="000000" w:themeColor="text1"/>
              <w:kern w:val="0"/>
            </w:rPr>
          </w:rPrChange>
        </w:rPr>
        <w:t xml:space="preserve"> demonstrated</w:t>
      </w:r>
      <w:r w:rsidR="00F44FE1" w:rsidRPr="003E0AB7">
        <w:rPr>
          <w:rFonts w:ascii="Arial" w:eastAsiaTheme="minorHAnsi" w:hAnsi="Arial" w:cs="Arial"/>
          <w:color w:val="000000" w:themeColor="text1"/>
          <w:kern w:val="0"/>
          <w:sz w:val="22"/>
          <w:szCs w:val="22"/>
          <w:rPrChange w:id="601" w:author="Schrodi Lab" w:date="2020-03-15T00:36:00Z">
            <w:rPr>
              <w:rFonts w:ascii="Times New Roman" w:eastAsiaTheme="minorHAnsi" w:hAnsi="Times New Roman" w:cs="Times New Roman"/>
              <w:color w:val="000000" w:themeColor="text1"/>
              <w:kern w:val="0"/>
            </w:rPr>
          </w:rPrChange>
        </w:rPr>
        <w:t xml:space="preserve"> </w:t>
      </w:r>
      <w:r w:rsidR="00961483" w:rsidRPr="003E0AB7">
        <w:rPr>
          <w:rFonts w:ascii="Arial" w:eastAsiaTheme="minorHAnsi" w:hAnsi="Arial" w:cs="Arial"/>
          <w:color w:val="000000" w:themeColor="text1"/>
          <w:kern w:val="0"/>
          <w:sz w:val="22"/>
          <w:szCs w:val="22"/>
          <w:rPrChange w:id="602" w:author="Schrodi Lab" w:date="2020-03-15T00:36:00Z">
            <w:rPr>
              <w:rFonts w:ascii="Times New Roman" w:eastAsiaTheme="minorHAnsi" w:hAnsi="Times New Roman" w:cs="Times New Roman"/>
              <w:color w:val="000000" w:themeColor="text1"/>
              <w:kern w:val="0"/>
            </w:rPr>
          </w:rPrChange>
        </w:rPr>
        <w:t xml:space="preserve">good </w:t>
      </w:r>
      <w:r w:rsidR="00F44C8A" w:rsidRPr="003E0AB7">
        <w:rPr>
          <w:rFonts w:ascii="Arial" w:eastAsiaTheme="minorHAnsi" w:hAnsi="Arial" w:cs="Arial"/>
          <w:color w:val="000000" w:themeColor="text1"/>
          <w:kern w:val="0"/>
          <w:sz w:val="22"/>
          <w:szCs w:val="22"/>
          <w:rPrChange w:id="603" w:author="Schrodi Lab" w:date="2020-03-15T00:36:00Z">
            <w:rPr>
              <w:rFonts w:ascii="Times New Roman" w:eastAsiaTheme="minorHAnsi" w:hAnsi="Times New Roman" w:cs="Times New Roman"/>
              <w:color w:val="000000" w:themeColor="text1"/>
              <w:kern w:val="0"/>
            </w:rPr>
          </w:rPrChange>
        </w:rPr>
        <w:t>correlation</w:t>
      </w:r>
      <w:r w:rsidR="00961483" w:rsidRPr="003E0AB7">
        <w:rPr>
          <w:rFonts w:ascii="Arial" w:eastAsiaTheme="minorHAnsi" w:hAnsi="Arial" w:cs="Arial"/>
          <w:color w:val="000000" w:themeColor="text1"/>
          <w:kern w:val="0"/>
          <w:sz w:val="22"/>
          <w:szCs w:val="22"/>
          <w:rPrChange w:id="604" w:author="Schrodi Lab" w:date="2020-03-15T00:36:00Z">
            <w:rPr>
              <w:rFonts w:ascii="Times New Roman" w:eastAsiaTheme="minorHAnsi" w:hAnsi="Times New Roman" w:cs="Times New Roman"/>
              <w:color w:val="000000" w:themeColor="text1"/>
              <w:kern w:val="0"/>
            </w:rPr>
          </w:rPrChange>
        </w:rPr>
        <w:t xml:space="preserve"> </w:t>
      </w:r>
      <w:r w:rsidR="00F44C8A" w:rsidRPr="003E0AB7">
        <w:rPr>
          <w:rFonts w:ascii="Arial" w:eastAsiaTheme="minorHAnsi" w:hAnsi="Arial" w:cs="Arial"/>
          <w:color w:val="000000" w:themeColor="text1"/>
          <w:kern w:val="0"/>
          <w:sz w:val="22"/>
          <w:szCs w:val="22"/>
          <w:rPrChange w:id="605" w:author="Schrodi Lab" w:date="2020-03-15T00:36:00Z">
            <w:rPr>
              <w:rFonts w:ascii="Times New Roman" w:eastAsiaTheme="minorHAnsi" w:hAnsi="Times New Roman" w:cs="Times New Roman"/>
              <w:color w:val="000000" w:themeColor="text1"/>
              <w:kern w:val="0"/>
              <w:highlight w:val="cyan"/>
            </w:rPr>
          </w:rPrChange>
        </w:rPr>
        <w:t>for cancer development in blood samples</w:t>
      </w:r>
      <w:ins w:id="606" w:author="czeng" w:date="2020-03-14T21:29:00Z">
        <w:r w:rsidR="00284156" w:rsidRPr="003E0AB7">
          <w:rPr>
            <w:rFonts w:ascii="Arial" w:eastAsiaTheme="minorHAnsi" w:hAnsi="Arial" w:cs="Arial"/>
            <w:color w:val="000000" w:themeColor="text1"/>
            <w:kern w:val="0"/>
            <w:sz w:val="22"/>
            <w:szCs w:val="22"/>
            <w:rPrChange w:id="607" w:author="Schrodi Lab" w:date="2020-03-15T00:36:00Z">
              <w:rPr>
                <w:rFonts w:ascii="Times New Roman" w:eastAsiaTheme="minorHAnsi" w:hAnsi="Times New Roman" w:cs="Times New Roman"/>
                <w:color w:val="000000" w:themeColor="text1"/>
                <w:kern w:val="0"/>
                <w:highlight w:val="cyan"/>
              </w:rPr>
            </w:rPrChange>
          </w:rPr>
          <w:t xml:space="preserve"> but not the change from normal </w:t>
        </w:r>
      </w:ins>
      <w:ins w:id="608" w:author="czeng" w:date="2020-03-14T21:31:00Z">
        <w:r w:rsidR="000A6007" w:rsidRPr="003E0AB7">
          <w:rPr>
            <w:rFonts w:ascii="Arial" w:eastAsiaTheme="minorHAnsi" w:hAnsi="Arial" w:cs="Arial"/>
            <w:color w:val="000000" w:themeColor="text1"/>
            <w:kern w:val="0"/>
            <w:sz w:val="22"/>
            <w:szCs w:val="22"/>
            <w:rPrChange w:id="609" w:author="Schrodi Lab" w:date="2020-03-15T00:36:00Z">
              <w:rPr>
                <w:rFonts w:ascii="Times New Roman" w:eastAsiaTheme="minorHAnsi" w:hAnsi="Times New Roman" w:cs="Times New Roman"/>
                <w:color w:val="000000" w:themeColor="text1"/>
                <w:kern w:val="0"/>
                <w:highlight w:val="cyan"/>
              </w:rPr>
            </w:rPrChange>
          </w:rPr>
          <w:t xml:space="preserve">tissue </w:t>
        </w:r>
      </w:ins>
      <w:ins w:id="610" w:author="czeng" w:date="2020-03-14T21:29:00Z">
        <w:r w:rsidR="00284156" w:rsidRPr="003E0AB7">
          <w:rPr>
            <w:rFonts w:ascii="Arial" w:eastAsiaTheme="minorHAnsi" w:hAnsi="Arial" w:cs="Arial"/>
            <w:color w:val="000000" w:themeColor="text1"/>
            <w:kern w:val="0"/>
            <w:sz w:val="22"/>
            <w:szCs w:val="22"/>
            <w:rPrChange w:id="611" w:author="Schrodi Lab" w:date="2020-03-15T00:36:00Z">
              <w:rPr>
                <w:rFonts w:ascii="Times New Roman" w:eastAsiaTheme="minorHAnsi" w:hAnsi="Times New Roman" w:cs="Times New Roman"/>
                <w:color w:val="000000" w:themeColor="text1"/>
                <w:kern w:val="0"/>
                <w:highlight w:val="cyan"/>
              </w:rPr>
            </w:rPrChange>
          </w:rPr>
          <w:t>to adenoma</w:t>
        </w:r>
      </w:ins>
      <w:ins w:id="612" w:author="czeng" w:date="2020-03-14T21:31:00Z">
        <w:r w:rsidR="000A6007" w:rsidRPr="003E0AB7">
          <w:rPr>
            <w:rFonts w:ascii="Arial" w:eastAsiaTheme="minorHAnsi" w:hAnsi="Arial" w:cs="Arial"/>
            <w:color w:val="000000" w:themeColor="text1"/>
            <w:kern w:val="0"/>
            <w:sz w:val="22"/>
            <w:szCs w:val="22"/>
            <w:rPrChange w:id="613" w:author="Schrodi Lab" w:date="2020-03-15T00:36:00Z">
              <w:rPr>
                <w:rFonts w:ascii="Times New Roman" w:eastAsiaTheme="minorHAnsi" w:hAnsi="Times New Roman" w:cs="Times New Roman"/>
                <w:color w:val="000000" w:themeColor="text1"/>
                <w:kern w:val="0"/>
                <w:highlight w:val="cyan"/>
              </w:rPr>
            </w:rPrChange>
          </w:rPr>
          <w:t xml:space="preserve"> and cancer</w:t>
        </w:r>
      </w:ins>
      <w:r w:rsidR="00F44C8A" w:rsidRPr="003E0AB7">
        <w:rPr>
          <w:rFonts w:ascii="Arial" w:eastAsiaTheme="minorHAnsi" w:hAnsi="Arial" w:cs="Arial"/>
          <w:color w:val="000000" w:themeColor="text1"/>
          <w:kern w:val="0"/>
          <w:sz w:val="22"/>
          <w:szCs w:val="22"/>
          <w:rPrChange w:id="614" w:author="Schrodi Lab" w:date="2020-03-15T00:36:00Z">
            <w:rPr>
              <w:rFonts w:ascii="Times New Roman" w:eastAsiaTheme="minorHAnsi" w:hAnsi="Times New Roman" w:cs="Times New Roman"/>
              <w:color w:val="000000" w:themeColor="text1"/>
              <w:kern w:val="0"/>
              <w:highlight w:val="cyan"/>
            </w:rPr>
          </w:rPrChange>
        </w:rPr>
        <w:t xml:space="preserve">. </w:t>
      </w:r>
      <w:del w:id="615" w:author="czeng" w:date="2020-03-14T21:30:00Z">
        <w:r w:rsidR="00F44C8A" w:rsidRPr="003E0AB7" w:rsidDel="000A6007">
          <w:rPr>
            <w:rFonts w:ascii="Arial" w:eastAsiaTheme="minorHAnsi" w:hAnsi="Arial" w:cs="Arial"/>
            <w:color w:val="000000" w:themeColor="text1"/>
            <w:kern w:val="0"/>
            <w:sz w:val="22"/>
            <w:szCs w:val="22"/>
            <w:rPrChange w:id="616" w:author="Schrodi Lab" w:date="2020-03-15T00:36:00Z">
              <w:rPr>
                <w:rFonts w:ascii="Times New Roman" w:eastAsiaTheme="minorHAnsi" w:hAnsi="Times New Roman" w:cs="Times New Roman"/>
                <w:color w:val="000000" w:themeColor="text1"/>
                <w:kern w:val="0"/>
                <w:highlight w:val="cyan"/>
              </w:rPr>
            </w:rPrChange>
          </w:rPr>
          <w:delText xml:space="preserve">And </w:delText>
        </w:r>
        <w:r w:rsidR="00F44C8A" w:rsidRPr="003E0AB7" w:rsidDel="000A6007">
          <w:rPr>
            <w:rFonts w:ascii="Arial" w:eastAsiaTheme="minorHAnsi" w:hAnsi="Arial" w:cs="Arial"/>
            <w:color w:val="000000" w:themeColor="text1"/>
            <w:kern w:val="0"/>
            <w:sz w:val="22"/>
            <w:szCs w:val="22"/>
            <w:shd w:val="clear" w:color="auto" w:fill="FFFFFF"/>
            <w:rPrChange w:id="617" w:author="Schrodi Lab" w:date="2020-03-15T00:36:00Z">
              <w:rPr>
                <w:rFonts w:ascii="Times New Roman" w:eastAsiaTheme="minorHAnsi" w:hAnsi="Times New Roman" w:cs="Times New Roman"/>
                <w:color w:val="000000" w:themeColor="text1"/>
                <w:kern w:val="0"/>
                <w:highlight w:val="cyan"/>
                <w:shd w:val="clear" w:color="auto" w:fill="FFFFFF"/>
              </w:rPr>
            </w:rPrChange>
          </w:rPr>
          <w:delText>ADHFE1 appears to be more adequate to indicate pathological changes (please see Discussion in revised version).</w:delText>
        </w:r>
      </w:del>
    </w:p>
    <w:p w14:paraId="35FBD3A9" w14:textId="77777777" w:rsidR="0028687D" w:rsidRPr="003E0AB7" w:rsidRDefault="0028687D" w:rsidP="0088732E">
      <w:pPr>
        <w:widowControl/>
        <w:snapToGrid w:val="0"/>
        <w:spacing w:afterLines="50" w:after="163"/>
        <w:rPr>
          <w:rFonts w:ascii="Arial" w:eastAsiaTheme="minorHAnsi" w:hAnsi="Arial" w:cs="Arial"/>
          <w:color w:val="000000" w:themeColor="text1"/>
          <w:kern w:val="0"/>
          <w:sz w:val="22"/>
          <w:szCs w:val="22"/>
          <w:rPrChange w:id="618" w:author="Schrodi Lab" w:date="2020-03-15T00:36:00Z">
            <w:rPr>
              <w:rFonts w:ascii="Times New Roman" w:eastAsiaTheme="minorHAnsi" w:hAnsi="Times New Roman" w:cs="Times New Roman"/>
              <w:color w:val="000000" w:themeColor="text1"/>
              <w:kern w:val="0"/>
            </w:rPr>
          </w:rPrChange>
        </w:rPr>
      </w:pPr>
    </w:p>
    <w:p w14:paraId="02FF827A" w14:textId="1A134DE7" w:rsidR="00623A60" w:rsidRPr="003E0AB7" w:rsidDel="00FB0263" w:rsidRDefault="00680F29" w:rsidP="0088732E">
      <w:pPr>
        <w:widowControl/>
        <w:snapToGrid w:val="0"/>
        <w:spacing w:afterLines="50" w:after="163"/>
        <w:rPr>
          <w:del w:id="619" w:author="Schrodi Lab" w:date="2020-03-15T00:49:00Z"/>
          <w:rFonts w:ascii="Arial" w:eastAsiaTheme="minorHAnsi" w:hAnsi="Arial" w:cs="Arial"/>
          <w:b/>
          <w:color w:val="000000"/>
          <w:kern w:val="0"/>
          <w:sz w:val="22"/>
          <w:szCs w:val="22"/>
          <w:shd w:val="clear" w:color="auto" w:fill="FFFFFF"/>
          <w:rPrChange w:id="620" w:author="Schrodi Lab" w:date="2020-03-15T00:36:00Z">
            <w:rPr>
              <w:del w:id="621" w:author="Schrodi Lab" w:date="2020-03-15T00:49:00Z"/>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b/>
          <w:color w:val="000000"/>
          <w:kern w:val="0"/>
          <w:sz w:val="22"/>
          <w:szCs w:val="22"/>
          <w:shd w:val="clear" w:color="auto" w:fill="FFFFFF"/>
          <w:rPrChange w:id="622" w:author="Schrodi Lab" w:date="2020-03-15T00:36:00Z">
            <w:rPr>
              <w:rFonts w:ascii="Times New Roman" w:eastAsiaTheme="minorHAnsi" w:hAnsi="Times New Roman" w:cs="Times New Roman"/>
              <w:b/>
              <w:color w:val="000000"/>
              <w:kern w:val="0"/>
              <w:shd w:val="clear" w:color="auto" w:fill="FFFFFF"/>
            </w:rPr>
          </w:rPrChange>
        </w:rPr>
        <w:t xml:space="preserve">Reviewer #2: Review of the </w:t>
      </w:r>
      <w:del w:id="623" w:author="Schrodi Lab" w:date="2020-03-15T00:49:00Z">
        <w:r w:rsidRPr="003E0AB7" w:rsidDel="00E74A54">
          <w:rPr>
            <w:rFonts w:ascii="Arial" w:eastAsiaTheme="minorHAnsi" w:hAnsi="Arial" w:cs="Arial"/>
            <w:b/>
            <w:color w:val="000000"/>
            <w:kern w:val="0"/>
            <w:sz w:val="22"/>
            <w:szCs w:val="22"/>
            <w:shd w:val="clear" w:color="auto" w:fill="FFFFFF"/>
            <w:rPrChange w:id="624" w:author="Schrodi Lab" w:date="2020-03-15T00:36:00Z">
              <w:rPr>
                <w:rFonts w:ascii="Times New Roman" w:eastAsiaTheme="minorHAnsi" w:hAnsi="Times New Roman" w:cs="Times New Roman"/>
                <w:b/>
                <w:color w:val="000000"/>
                <w:kern w:val="0"/>
                <w:shd w:val="clear" w:color="auto" w:fill="FFFFFF"/>
              </w:rPr>
            </w:rPrChange>
          </w:rPr>
          <w:delText>manuscript  "</w:delText>
        </w:r>
      </w:del>
      <w:ins w:id="625" w:author="Schrodi Lab" w:date="2020-03-15T00:49:00Z">
        <w:r w:rsidR="00E74A54" w:rsidRPr="003E0AB7">
          <w:rPr>
            <w:rFonts w:ascii="Arial" w:eastAsiaTheme="minorHAnsi" w:hAnsi="Arial" w:cs="Arial"/>
            <w:b/>
            <w:color w:val="000000"/>
            <w:kern w:val="0"/>
            <w:sz w:val="22"/>
            <w:szCs w:val="22"/>
            <w:shd w:val="clear" w:color="auto" w:fill="FFFFFF"/>
            <w:rPrChange w:id="626" w:author="Schrodi Lab" w:date="2020-03-15T00:36:00Z">
              <w:rPr>
                <w:rFonts w:ascii="Arial" w:eastAsiaTheme="minorHAnsi" w:hAnsi="Arial" w:cs="Arial"/>
                <w:b/>
                <w:color w:val="000000"/>
                <w:kern w:val="0"/>
                <w:sz w:val="22"/>
                <w:szCs w:val="22"/>
                <w:shd w:val="clear" w:color="auto" w:fill="FFFFFF"/>
              </w:rPr>
            </w:rPrChange>
          </w:rPr>
          <w:t>manuscript</w:t>
        </w:r>
        <w:r w:rsidR="00E74A54">
          <w:rPr>
            <w:rFonts w:ascii="Arial" w:eastAsiaTheme="minorHAnsi" w:hAnsi="Arial" w:cs="Arial"/>
            <w:b/>
            <w:color w:val="000000"/>
            <w:kern w:val="0"/>
            <w:sz w:val="22"/>
            <w:szCs w:val="22"/>
            <w:shd w:val="clear" w:color="auto" w:fill="FFFFFF"/>
          </w:rPr>
          <w:t>:</w:t>
        </w:r>
      </w:ins>
      <w:del w:id="627" w:author="Schrodi Lab" w:date="2020-03-15T00:49:00Z">
        <w:r w:rsidRPr="003E0AB7" w:rsidDel="00E74A54">
          <w:rPr>
            <w:rFonts w:ascii="Arial" w:eastAsiaTheme="minorHAnsi" w:hAnsi="Arial" w:cs="Arial"/>
            <w:b/>
            <w:color w:val="000000"/>
            <w:kern w:val="0"/>
            <w:sz w:val="22"/>
            <w:szCs w:val="22"/>
            <w:shd w:val="clear" w:color="auto" w:fill="FFFFFF"/>
            <w:rPrChange w:id="628" w:author="Schrodi Lab" w:date="2020-03-15T00:36:00Z">
              <w:rPr>
                <w:rFonts w:ascii="Times New Roman" w:eastAsiaTheme="minorHAnsi" w:hAnsi="Times New Roman" w:cs="Times New Roman"/>
                <w:b/>
                <w:color w:val="000000"/>
                <w:kern w:val="0"/>
                <w:shd w:val="clear" w:color="auto" w:fill="FFFFFF"/>
              </w:rPr>
            </w:rPrChange>
          </w:rPr>
          <w:delText xml:space="preserve"> </w:delText>
        </w:r>
      </w:del>
      <w:ins w:id="629" w:author="Schrodi Lab" w:date="2020-03-15T00:49:00Z">
        <w:r w:rsidR="00E74A54">
          <w:rPr>
            <w:rFonts w:ascii="Arial" w:eastAsiaTheme="minorHAnsi" w:hAnsi="Arial" w:cs="Arial"/>
            <w:b/>
            <w:color w:val="000000"/>
            <w:kern w:val="0"/>
            <w:sz w:val="22"/>
            <w:szCs w:val="22"/>
            <w:shd w:val="clear" w:color="auto" w:fill="FFFFFF"/>
          </w:rPr>
          <w:t xml:space="preserve"> </w:t>
        </w:r>
      </w:ins>
      <w:r w:rsidRPr="003E0AB7">
        <w:rPr>
          <w:rFonts w:ascii="Arial" w:eastAsiaTheme="minorHAnsi" w:hAnsi="Arial" w:cs="Arial"/>
          <w:b/>
          <w:color w:val="000000"/>
          <w:kern w:val="0"/>
          <w:sz w:val="22"/>
          <w:szCs w:val="22"/>
          <w:shd w:val="clear" w:color="auto" w:fill="FFFFFF"/>
          <w:rPrChange w:id="630" w:author="Schrodi Lab" w:date="2020-03-15T00:36:00Z">
            <w:rPr>
              <w:rFonts w:ascii="Times New Roman" w:eastAsiaTheme="minorHAnsi" w:hAnsi="Times New Roman" w:cs="Times New Roman"/>
              <w:b/>
              <w:color w:val="000000"/>
              <w:kern w:val="0"/>
              <w:shd w:val="clear" w:color="auto" w:fill="FFFFFF"/>
            </w:rPr>
          </w:rPrChange>
        </w:rPr>
        <w:t>Genome-wide DNA methylation profiles of Low- and High-grade adenoma reveals potential biomarker for early diagnosis of colorectal carcinoma</w:t>
      </w:r>
      <w:ins w:id="631" w:author="Schrodi Lab" w:date="2020-03-15T00:49:00Z">
        <w:r w:rsidR="00FB0263">
          <w:rPr>
            <w:rFonts w:ascii="Arial" w:eastAsiaTheme="minorHAnsi" w:hAnsi="Arial" w:cs="Arial"/>
            <w:b/>
            <w:color w:val="000000"/>
            <w:kern w:val="0"/>
            <w:sz w:val="22"/>
            <w:szCs w:val="22"/>
            <w:shd w:val="clear" w:color="auto" w:fill="FFFFFF"/>
          </w:rPr>
          <w:t xml:space="preserve">. </w:t>
        </w:r>
      </w:ins>
      <w:del w:id="632" w:author="Schrodi Lab" w:date="2020-03-15T00:49:00Z">
        <w:r w:rsidRPr="003E0AB7" w:rsidDel="00FB0263">
          <w:rPr>
            <w:rFonts w:ascii="Arial" w:eastAsiaTheme="minorHAnsi" w:hAnsi="Arial" w:cs="Arial"/>
            <w:b/>
            <w:color w:val="000000"/>
            <w:kern w:val="0"/>
            <w:sz w:val="22"/>
            <w:szCs w:val="22"/>
            <w:shd w:val="clear" w:color="auto" w:fill="FFFFFF"/>
            <w:rPrChange w:id="633" w:author="Schrodi Lab" w:date="2020-03-15T00:36:00Z">
              <w:rPr>
                <w:rFonts w:ascii="Times New Roman" w:eastAsiaTheme="minorHAnsi" w:hAnsi="Times New Roman" w:cs="Times New Roman"/>
                <w:b/>
                <w:color w:val="000000"/>
                <w:kern w:val="0"/>
                <w:shd w:val="clear" w:color="auto" w:fill="FFFFFF"/>
              </w:rPr>
            </w:rPrChange>
          </w:rPr>
          <w:delText>"</w:delText>
        </w:r>
      </w:del>
    </w:p>
    <w:p w14:paraId="31C52327" w14:textId="77777777" w:rsidR="00FB0263" w:rsidRDefault="00FB0263" w:rsidP="0088732E">
      <w:pPr>
        <w:widowControl/>
        <w:snapToGrid w:val="0"/>
        <w:spacing w:afterLines="50" w:after="163"/>
        <w:rPr>
          <w:ins w:id="634" w:author="Schrodi Lab" w:date="2020-03-15T00:49:00Z"/>
          <w:rFonts w:ascii="Arial" w:eastAsiaTheme="minorHAnsi" w:hAnsi="Arial" w:cs="Arial"/>
          <w:b/>
          <w:color w:val="000000"/>
          <w:kern w:val="0"/>
          <w:sz w:val="22"/>
          <w:szCs w:val="22"/>
        </w:rPr>
      </w:pPr>
    </w:p>
    <w:p w14:paraId="0C876ACB" w14:textId="4EDDEC9D" w:rsidR="00623A60"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635" w:author="Schrodi Lab" w:date="2020-03-15T00:36:00Z">
            <w:rPr>
              <w:rFonts w:ascii="Times New Roman" w:eastAsiaTheme="minorHAnsi" w:hAnsi="Times New Roman" w:cs="Times New Roman"/>
              <w:b/>
              <w:color w:val="000000"/>
              <w:kern w:val="0"/>
              <w:shd w:val="clear" w:color="auto" w:fill="FFFFFF"/>
            </w:rPr>
          </w:rPrChange>
        </w:rPr>
      </w:pPr>
      <w:del w:id="636" w:author="Schrodi Lab" w:date="2020-03-15T00:49:00Z">
        <w:r w:rsidRPr="003E0AB7" w:rsidDel="00F75944">
          <w:rPr>
            <w:rFonts w:ascii="Arial" w:eastAsiaTheme="minorHAnsi" w:hAnsi="Arial" w:cs="Arial"/>
            <w:b/>
            <w:color w:val="000000"/>
            <w:kern w:val="0"/>
            <w:sz w:val="22"/>
            <w:szCs w:val="22"/>
            <w:rPrChange w:id="637" w:author="Schrodi Lab" w:date="2020-03-15T00:36:00Z">
              <w:rPr>
                <w:rFonts w:ascii="Times New Roman" w:eastAsiaTheme="minorHAnsi" w:hAnsi="Times New Roman" w:cs="Times New Roman"/>
                <w:b/>
                <w:color w:val="000000"/>
                <w:kern w:val="0"/>
              </w:rPr>
            </w:rPrChange>
          </w:rPr>
          <w:br/>
        </w:r>
      </w:del>
      <w:r w:rsidR="009670AB" w:rsidRPr="003E0AB7">
        <w:rPr>
          <w:rFonts w:ascii="Arial" w:eastAsiaTheme="minorHAnsi" w:hAnsi="Arial" w:cs="Arial"/>
          <w:b/>
          <w:color w:val="000000"/>
          <w:kern w:val="0"/>
          <w:sz w:val="22"/>
          <w:szCs w:val="22"/>
          <w:shd w:val="clear" w:color="auto" w:fill="FFFFFF"/>
          <w:rPrChange w:id="638" w:author="Schrodi Lab" w:date="2020-03-15T00:36:00Z">
            <w:rPr>
              <w:rFonts w:ascii="Times New Roman" w:eastAsiaTheme="minorHAnsi" w:hAnsi="Times New Roman" w:cs="Times New Roman"/>
              <w:b/>
              <w:color w:val="000000"/>
              <w:kern w:val="0"/>
              <w:shd w:val="clear" w:color="auto" w:fill="FFFFFF"/>
            </w:rPr>
          </w:rPrChange>
        </w:rPr>
        <w:t xml:space="preserve">1. </w:t>
      </w:r>
      <w:r w:rsidRPr="003E0AB7">
        <w:rPr>
          <w:rFonts w:ascii="Arial" w:eastAsiaTheme="minorHAnsi" w:hAnsi="Arial" w:cs="Arial"/>
          <w:b/>
          <w:color w:val="000000"/>
          <w:kern w:val="0"/>
          <w:sz w:val="22"/>
          <w:szCs w:val="22"/>
          <w:shd w:val="clear" w:color="auto" w:fill="FFFFFF"/>
          <w:rPrChange w:id="639" w:author="Schrodi Lab" w:date="2020-03-15T00:36:00Z">
            <w:rPr>
              <w:rFonts w:ascii="Times New Roman" w:eastAsiaTheme="minorHAnsi" w:hAnsi="Times New Roman" w:cs="Times New Roman"/>
              <w:b/>
              <w:color w:val="000000"/>
              <w:kern w:val="0"/>
              <w:shd w:val="clear" w:color="auto" w:fill="FFFFFF"/>
            </w:rPr>
          </w:rPrChange>
        </w:rPr>
        <w:t xml:space="preserve">The reviewer thanks for the opportunity of this interesting manuscript, whose separate parts are of excellent, but the paper in all requires </w:t>
      </w:r>
      <w:bookmarkStart w:id="640" w:name="OLE_LINK1"/>
      <w:bookmarkStart w:id="641" w:name="OLE_LINK2"/>
      <w:r w:rsidRPr="003E0AB7">
        <w:rPr>
          <w:rFonts w:ascii="Arial" w:eastAsiaTheme="minorHAnsi" w:hAnsi="Arial" w:cs="Arial"/>
          <w:b/>
          <w:color w:val="000000"/>
          <w:kern w:val="0"/>
          <w:sz w:val="22"/>
          <w:szCs w:val="22"/>
          <w:shd w:val="clear" w:color="auto" w:fill="FFFFFF"/>
          <w:rPrChange w:id="642" w:author="Schrodi Lab" w:date="2020-03-15T00:36:00Z">
            <w:rPr>
              <w:rFonts w:ascii="Times New Roman" w:eastAsiaTheme="minorHAnsi" w:hAnsi="Times New Roman" w:cs="Times New Roman"/>
              <w:b/>
              <w:color w:val="000000"/>
              <w:kern w:val="0"/>
              <w:shd w:val="clear" w:color="auto" w:fill="FFFFFF"/>
            </w:rPr>
          </w:rPrChange>
        </w:rPr>
        <w:t>thorough</w:t>
      </w:r>
      <w:bookmarkEnd w:id="640"/>
      <w:bookmarkEnd w:id="641"/>
      <w:r w:rsidRPr="003E0AB7">
        <w:rPr>
          <w:rFonts w:ascii="Arial" w:eastAsiaTheme="minorHAnsi" w:hAnsi="Arial" w:cs="Arial"/>
          <w:b/>
          <w:color w:val="000000"/>
          <w:kern w:val="0"/>
          <w:sz w:val="22"/>
          <w:szCs w:val="22"/>
          <w:shd w:val="clear" w:color="auto" w:fill="FFFFFF"/>
          <w:rPrChange w:id="643" w:author="Schrodi Lab" w:date="2020-03-15T00:36:00Z">
            <w:rPr>
              <w:rFonts w:ascii="Times New Roman" w:eastAsiaTheme="minorHAnsi" w:hAnsi="Times New Roman" w:cs="Times New Roman"/>
              <w:b/>
              <w:color w:val="000000"/>
              <w:kern w:val="0"/>
              <w:shd w:val="clear" w:color="auto" w:fill="FFFFFF"/>
            </w:rPr>
          </w:rPrChange>
        </w:rPr>
        <w:t xml:space="preserve"> emphasis and work together of the independent findings found in the present form of the manuscript.</w:t>
      </w:r>
      <w:del w:id="644" w:author="Schrodi Lab" w:date="2020-03-15T00:50:00Z">
        <w:r w:rsidRPr="003E0AB7" w:rsidDel="00F75944">
          <w:rPr>
            <w:rFonts w:ascii="Arial" w:eastAsiaTheme="minorHAnsi" w:hAnsi="Arial" w:cs="Arial"/>
            <w:b/>
            <w:color w:val="000000"/>
            <w:kern w:val="0"/>
            <w:sz w:val="22"/>
            <w:szCs w:val="22"/>
            <w:rPrChange w:id="645" w:author="Schrodi Lab" w:date="2020-03-15T00:36:00Z">
              <w:rPr>
                <w:rFonts w:ascii="Times New Roman" w:eastAsiaTheme="minorHAnsi" w:hAnsi="Times New Roman" w:cs="Times New Roman"/>
                <w:b/>
                <w:color w:val="000000"/>
                <w:kern w:val="0"/>
              </w:rPr>
            </w:rPrChange>
          </w:rPr>
          <w:br/>
        </w:r>
      </w:del>
      <w:ins w:id="646" w:author="Schrodi Lab" w:date="2020-03-15T00:50:00Z">
        <w:r w:rsidR="00F75944">
          <w:rPr>
            <w:rFonts w:ascii="Arial" w:eastAsiaTheme="minorHAnsi" w:hAnsi="Arial" w:cs="Arial"/>
            <w:b/>
            <w:color w:val="000000"/>
            <w:kern w:val="0"/>
            <w:sz w:val="22"/>
            <w:szCs w:val="22"/>
            <w:shd w:val="clear" w:color="auto" w:fill="FFFFFF"/>
          </w:rPr>
          <w:t xml:space="preserve"> </w:t>
        </w:r>
      </w:ins>
      <w:r w:rsidRPr="003E0AB7">
        <w:rPr>
          <w:rFonts w:ascii="Arial" w:eastAsiaTheme="minorHAnsi" w:hAnsi="Arial" w:cs="Arial"/>
          <w:b/>
          <w:color w:val="000000"/>
          <w:kern w:val="0"/>
          <w:sz w:val="22"/>
          <w:szCs w:val="22"/>
          <w:shd w:val="clear" w:color="auto" w:fill="FFFFFF"/>
          <w:rPrChange w:id="647" w:author="Schrodi Lab" w:date="2020-03-15T00:36:00Z">
            <w:rPr>
              <w:rFonts w:ascii="Times New Roman" w:eastAsiaTheme="minorHAnsi" w:hAnsi="Times New Roman" w:cs="Times New Roman"/>
              <w:b/>
              <w:color w:val="000000"/>
              <w:kern w:val="0"/>
              <w:shd w:val="clear" w:color="auto" w:fill="FFFFFF"/>
            </w:rPr>
          </w:rPrChange>
        </w:rPr>
        <w:t xml:space="preserve">The title itself shows  some </w:t>
      </w:r>
      <w:bookmarkStart w:id="648" w:name="OLE_LINK3"/>
      <w:bookmarkStart w:id="649" w:name="OLE_LINK4"/>
      <w:r w:rsidRPr="003E0AB7">
        <w:rPr>
          <w:rFonts w:ascii="Arial" w:eastAsiaTheme="minorHAnsi" w:hAnsi="Arial" w:cs="Arial"/>
          <w:b/>
          <w:color w:val="000000"/>
          <w:kern w:val="0"/>
          <w:sz w:val="22"/>
          <w:szCs w:val="22"/>
          <w:shd w:val="clear" w:color="auto" w:fill="FFFFFF"/>
          <w:rPrChange w:id="650" w:author="Schrodi Lab" w:date="2020-03-15T00:36:00Z">
            <w:rPr>
              <w:rFonts w:ascii="Times New Roman" w:eastAsiaTheme="minorHAnsi" w:hAnsi="Times New Roman" w:cs="Times New Roman"/>
              <w:b/>
              <w:color w:val="000000"/>
              <w:kern w:val="0"/>
              <w:shd w:val="clear" w:color="auto" w:fill="FFFFFF"/>
            </w:rPr>
          </w:rPrChange>
        </w:rPr>
        <w:t>contradiction</w:t>
      </w:r>
      <w:bookmarkEnd w:id="648"/>
      <w:bookmarkEnd w:id="649"/>
      <w:r w:rsidRPr="003E0AB7">
        <w:rPr>
          <w:rFonts w:ascii="Arial" w:eastAsiaTheme="minorHAnsi" w:hAnsi="Arial" w:cs="Arial"/>
          <w:b/>
          <w:color w:val="000000"/>
          <w:kern w:val="0"/>
          <w:sz w:val="22"/>
          <w:szCs w:val="22"/>
          <w:shd w:val="clear" w:color="auto" w:fill="FFFFFF"/>
          <w:rPrChange w:id="651" w:author="Schrodi Lab" w:date="2020-03-15T00:36:00Z">
            <w:rPr>
              <w:rFonts w:ascii="Times New Roman" w:eastAsiaTheme="minorHAnsi" w:hAnsi="Times New Roman" w:cs="Times New Roman"/>
              <w:b/>
              <w:color w:val="000000"/>
              <w:kern w:val="0"/>
              <w:shd w:val="clear" w:color="auto" w:fill="FFFFFF"/>
            </w:rPr>
          </w:rPrChange>
        </w:rPr>
        <w:t xml:space="preserve"> that can be </w:t>
      </w:r>
      <w:proofErr w:type="spellStart"/>
      <w:r w:rsidRPr="003E0AB7">
        <w:rPr>
          <w:rFonts w:ascii="Arial" w:eastAsiaTheme="minorHAnsi" w:hAnsi="Arial" w:cs="Arial"/>
          <w:b/>
          <w:color w:val="000000"/>
          <w:kern w:val="0"/>
          <w:sz w:val="22"/>
          <w:szCs w:val="22"/>
          <w:shd w:val="clear" w:color="auto" w:fill="FFFFFF"/>
          <w:rPrChange w:id="652" w:author="Schrodi Lab" w:date="2020-03-15T00:36:00Z">
            <w:rPr>
              <w:rFonts w:ascii="Times New Roman" w:eastAsiaTheme="minorHAnsi" w:hAnsi="Times New Roman" w:cs="Times New Roman"/>
              <w:b/>
              <w:color w:val="000000"/>
              <w:kern w:val="0"/>
              <w:shd w:val="clear" w:color="auto" w:fill="FFFFFF"/>
            </w:rPr>
          </w:rPrChange>
        </w:rPr>
        <w:t>refound</w:t>
      </w:r>
      <w:proofErr w:type="spellEnd"/>
      <w:r w:rsidRPr="003E0AB7">
        <w:rPr>
          <w:rFonts w:ascii="Arial" w:eastAsiaTheme="minorHAnsi" w:hAnsi="Arial" w:cs="Arial"/>
          <w:b/>
          <w:color w:val="000000"/>
          <w:kern w:val="0"/>
          <w:sz w:val="22"/>
          <w:szCs w:val="22"/>
          <w:shd w:val="clear" w:color="auto" w:fill="FFFFFF"/>
          <w:rPrChange w:id="653" w:author="Schrodi Lab" w:date="2020-03-15T00:36:00Z">
            <w:rPr>
              <w:rFonts w:ascii="Times New Roman" w:eastAsiaTheme="minorHAnsi" w:hAnsi="Times New Roman" w:cs="Times New Roman"/>
              <w:b/>
              <w:color w:val="000000"/>
              <w:kern w:val="0"/>
              <w:shd w:val="clear" w:color="auto" w:fill="FFFFFF"/>
            </w:rPr>
          </w:rPrChange>
        </w:rPr>
        <w:t xml:space="preserve"> in the whole manuscript. The authors </w:t>
      </w:r>
      <w:del w:id="654" w:author="Schrodi Lab" w:date="2020-03-15T00:50:00Z">
        <w:r w:rsidRPr="003E0AB7" w:rsidDel="00F75944">
          <w:rPr>
            <w:rFonts w:ascii="Arial" w:eastAsiaTheme="minorHAnsi" w:hAnsi="Arial" w:cs="Arial"/>
            <w:b/>
            <w:color w:val="000000"/>
            <w:kern w:val="0"/>
            <w:sz w:val="22"/>
            <w:szCs w:val="22"/>
            <w:shd w:val="clear" w:color="auto" w:fill="FFFFFF"/>
            <w:rPrChange w:id="655" w:author="Schrodi Lab" w:date="2020-03-15T00:36:00Z">
              <w:rPr>
                <w:rFonts w:ascii="Times New Roman" w:eastAsiaTheme="minorHAnsi" w:hAnsi="Times New Roman" w:cs="Times New Roman"/>
                <w:b/>
                <w:color w:val="000000"/>
                <w:kern w:val="0"/>
                <w:shd w:val="clear" w:color="auto" w:fill="FFFFFF"/>
              </w:rPr>
            </w:rPrChange>
          </w:rPr>
          <w:delText>aimed  identification</w:delText>
        </w:r>
      </w:del>
      <w:ins w:id="656" w:author="Schrodi Lab" w:date="2020-03-15T00:50:00Z">
        <w:r w:rsidR="00F75944" w:rsidRPr="003E0AB7">
          <w:rPr>
            <w:rFonts w:ascii="Arial" w:eastAsiaTheme="minorHAnsi" w:hAnsi="Arial" w:cs="Arial"/>
            <w:b/>
            <w:color w:val="000000"/>
            <w:kern w:val="0"/>
            <w:sz w:val="22"/>
            <w:szCs w:val="22"/>
            <w:shd w:val="clear" w:color="auto" w:fill="FFFFFF"/>
            <w:rPrChange w:id="657" w:author="Schrodi Lab" w:date="2020-03-15T00:36:00Z">
              <w:rPr>
                <w:rFonts w:ascii="Arial" w:eastAsiaTheme="minorHAnsi" w:hAnsi="Arial" w:cs="Arial"/>
                <w:b/>
                <w:color w:val="000000"/>
                <w:kern w:val="0"/>
                <w:sz w:val="22"/>
                <w:szCs w:val="22"/>
                <w:shd w:val="clear" w:color="auto" w:fill="FFFFFF"/>
              </w:rPr>
            </w:rPrChange>
          </w:rPr>
          <w:t>aimed identification</w:t>
        </w:r>
      </w:ins>
      <w:r w:rsidRPr="003E0AB7">
        <w:rPr>
          <w:rFonts w:ascii="Arial" w:eastAsiaTheme="minorHAnsi" w:hAnsi="Arial" w:cs="Arial"/>
          <w:b/>
          <w:color w:val="000000"/>
          <w:kern w:val="0"/>
          <w:sz w:val="22"/>
          <w:szCs w:val="22"/>
          <w:shd w:val="clear" w:color="auto" w:fill="FFFFFF"/>
          <w:rPrChange w:id="658" w:author="Schrodi Lab" w:date="2020-03-15T00:36:00Z">
            <w:rPr>
              <w:rFonts w:ascii="Times New Roman" w:eastAsiaTheme="minorHAnsi" w:hAnsi="Times New Roman" w:cs="Times New Roman"/>
              <w:b/>
              <w:color w:val="000000"/>
              <w:kern w:val="0"/>
              <w:shd w:val="clear" w:color="auto" w:fill="FFFFFF"/>
            </w:rPr>
          </w:rPrChange>
        </w:rPr>
        <w:t xml:space="preserve"> of biomarkers </w:t>
      </w:r>
      <w:del w:id="659" w:author="Schrodi Lab" w:date="2020-03-15T00:50:00Z">
        <w:r w:rsidRPr="003E0AB7" w:rsidDel="00F75944">
          <w:rPr>
            <w:rFonts w:ascii="Arial" w:eastAsiaTheme="minorHAnsi" w:hAnsi="Arial" w:cs="Arial"/>
            <w:b/>
            <w:color w:val="000000"/>
            <w:kern w:val="0"/>
            <w:sz w:val="22"/>
            <w:szCs w:val="22"/>
            <w:shd w:val="clear" w:color="auto" w:fill="FFFFFF"/>
            <w:rPrChange w:id="660" w:author="Schrodi Lab" w:date="2020-03-15T00:36:00Z">
              <w:rPr>
                <w:rFonts w:ascii="Times New Roman" w:eastAsiaTheme="minorHAnsi" w:hAnsi="Times New Roman" w:cs="Times New Roman"/>
                <w:b/>
                <w:color w:val="000000"/>
                <w:kern w:val="0"/>
                <w:shd w:val="clear" w:color="auto" w:fill="FFFFFF"/>
              </w:rPr>
            </w:rPrChange>
          </w:rPr>
          <w:delText>of  early</w:delText>
        </w:r>
      </w:del>
      <w:ins w:id="661" w:author="Schrodi Lab" w:date="2020-03-15T00:50:00Z">
        <w:r w:rsidR="00F75944" w:rsidRPr="003E0AB7">
          <w:rPr>
            <w:rFonts w:ascii="Arial" w:eastAsiaTheme="minorHAnsi" w:hAnsi="Arial" w:cs="Arial"/>
            <w:b/>
            <w:color w:val="000000"/>
            <w:kern w:val="0"/>
            <w:sz w:val="22"/>
            <w:szCs w:val="22"/>
            <w:shd w:val="clear" w:color="auto" w:fill="FFFFFF"/>
            <w:rPrChange w:id="662" w:author="Schrodi Lab" w:date="2020-03-15T00:36:00Z">
              <w:rPr>
                <w:rFonts w:ascii="Arial" w:eastAsiaTheme="minorHAnsi" w:hAnsi="Arial" w:cs="Arial"/>
                <w:b/>
                <w:color w:val="000000"/>
                <w:kern w:val="0"/>
                <w:sz w:val="22"/>
                <w:szCs w:val="22"/>
                <w:shd w:val="clear" w:color="auto" w:fill="FFFFFF"/>
              </w:rPr>
            </w:rPrChange>
          </w:rPr>
          <w:t>of early</w:t>
        </w:r>
      </w:ins>
      <w:r w:rsidRPr="003E0AB7">
        <w:rPr>
          <w:rFonts w:ascii="Arial" w:eastAsiaTheme="minorHAnsi" w:hAnsi="Arial" w:cs="Arial"/>
          <w:b/>
          <w:color w:val="000000"/>
          <w:kern w:val="0"/>
          <w:sz w:val="22"/>
          <w:szCs w:val="22"/>
          <w:shd w:val="clear" w:color="auto" w:fill="FFFFFF"/>
          <w:rPrChange w:id="663" w:author="Schrodi Lab" w:date="2020-03-15T00:36:00Z">
            <w:rPr>
              <w:rFonts w:ascii="Times New Roman" w:eastAsiaTheme="minorHAnsi" w:hAnsi="Times New Roman" w:cs="Times New Roman"/>
              <w:b/>
              <w:color w:val="000000"/>
              <w:kern w:val="0"/>
              <w:shd w:val="clear" w:color="auto" w:fill="FFFFFF"/>
            </w:rPr>
          </w:rPrChange>
        </w:rPr>
        <w:t xml:space="preserve"> diagnosis of colorectal carcinoma in </w:t>
      </w:r>
      <w:proofErr w:type="gramStart"/>
      <w:r w:rsidRPr="003E0AB7">
        <w:rPr>
          <w:rFonts w:ascii="Arial" w:eastAsiaTheme="minorHAnsi" w:hAnsi="Arial" w:cs="Arial"/>
          <w:b/>
          <w:color w:val="000000"/>
          <w:kern w:val="0"/>
          <w:sz w:val="22"/>
          <w:szCs w:val="22"/>
          <w:shd w:val="clear" w:color="auto" w:fill="FFFFFF"/>
          <w:rPrChange w:id="664" w:author="Schrodi Lab" w:date="2020-03-15T00:36:00Z">
            <w:rPr>
              <w:rFonts w:ascii="Times New Roman" w:eastAsiaTheme="minorHAnsi" w:hAnsi="Times New Roman" w:cs="Times New Roman"/>
              <w:b/>
              <w:color w:val="000000"/>
              <w:kern w:val="0"/>
              <w:shd w:val="clear" w:color="auto" w:fill="FFFFFF"/>
            </w:rPr>
          </w:rPrChange>
        </w:rPr>
        <w:t>tissue ?</w:t>
      </w:r>
      <w:proofErr w:type="gramEnd"/>
    </w:p>
    <w:p w14:paraId="7E349BAD" w14:textId="16781F83" w:rsidR="00260976" w:rsidRPr="003E0AB7" w:rsidRDefault="00BD35F8" w:rsidP="0088732E">
      <w:pPr>
        <w:widowControl/>
        <w:snapToGrid w:val="0"/>
        <w:spacing w:afterLines="50" w:after="163"/>
        <w:rPr>
          <w:rFonts w:ascii="Arial" w:eastAsiaTheme="minorHAnsi" w:hAnsi="Arial" w:cs="Arial"/>
          <w:color w:val="000000"/>
          <w:kern w:val="0"/>
          <w:sz w:val="22"/>
          <w:szCs w:val="22"/>
          <w:shd w:val="clear" w:color="auto" w:fill="FFFFFF"/>
          <w:rPrChange w:id="665" w:author="Schrodi Lab" w:date="2020-03-15T00:36:00Z">
            <w:rPr>
              <w:rFonts w:ascii="Times New Roman" w:eastAsiaTheme="minorHAnsi" w:hAnsi="Times New Roman" w:cs="Times New Roman"/>
              <w:color w:val="000000"/>
              <w:kern w:val="0"/>
              <w:shd w:val="clear" w:color="auto" w:fill="FFFFFF"/>
            </w:rPr>
          </w:rPrChange>
        </w:rPr>
      </w:pPr>
      <w:r w:rsidRPr="003E0AB7">
        <w:rPr>
          <w:rFonts w:ascii="Arial" w:eastAsiaTheme="minorHAnsi" w:hAnsi="Arial" w:cs="Arial"/>
          <w:color w:val="000000"/>
          <w:kern w:val="0"/>
          <w:sz w:val="22"/>
          <w:szCs w:val="22"/>
          <w:shd w:val="clear" w:color="auto" w:fill="FFFFFF"/>
          <w:rPrChange w:id="666" w:author="Schrodi Lab" w:date="2020-03-15T00:36:00Z">
            <w:rPr>
              <w:rFonts w:ascii="Times New Roman" w:eastAsiaTheme="minorHAnsi" w:hAnsi="Times New Roman" w:cs="Times New Roman" w:hint="eastAsia"/>
              <w:color w:val="000000"/>
              <w:kern w:val="0"/>
              <w:shd w:val="clear" w:color="auto" w:fill="FFFFFF"/>
            </w:rPr>
          </w:rPrChange>
        </w:rPr>
        <w:t>We took the reviewer</w:t>
      </w:r>
      <w:r w:rsidRPr="003E0AB7">
        <w:rPr>
          <w:rFonts w:ascii="Arial" w:eastAsiaTheme="minorHAnsi" w:hAnsi="Arial" w:cs="Arial"/>
          <w:color w:val="000000"/>
          <w:kern w:val="0"/>
          <w:sz w:val="22"/>
          <w:szCs w:val="22"/>
          <w:shd w:val="clear" w:color="auto" w:fill="FFFFFF"/>
          <w:rPrChange w:id="667" w:author="Schrodi Lab" w:date="2020-03-15T00:36:00Z">
            <w:rPr>
              <w:rFonts w:ascii="Times New Roman" w:eastAsiaTheme="minorHAnsi" w:hAnsi="Times New Roman" w:cs="Times New Roman"/>
              <w:color w:val="000000"/>
              <w:kern w:val="0"/>
              <w:shd w:val="clear" w:color="auto" w:fill="FFFFFF"/>
            </w:rPr>
          </w:rPrChange>
        </w:rPr>
        <w:t>’s point, in this version, we changed title as “</w:t>
      </w:r>
      <w:r w:rsidR="00765D2B" w:rsidRPr="003E0AB7">
        <w:rPr>
          <w:rFonts w:ascii="Arial" w:eastAsiaTheme="minorHAnsi" w:hAnsi="Arial" w:cs="Arial"/>
          <w:color w:val="000000"/>
          <w:kern w:val="0"/>
          <w:sz w:val="22"/>
          <w:szCs w:val="22"/>
          <w:shd w:val="clear" w:color="auto" w:fill="FFFFFF"/>
          <w:rPrChange w:id="668" w:author="Schrodi Lab" w:date="2020-03-15T00:36:00Z">
            <w:rPr>
              <w:rFonts w:ascii="Times New Roman" w:eastAsiaTheme="minorHAnsi" w:hAnsi="Times New Roman" w:cs="Times New Roman"/>
              <w:color w:val="000000"/>
              <w:kern w:val="0"/>
              <w:shd w:val="clear" w:color="auto" w:fill="FFFFFF"/>
            </w:rPr>
          </w:rPrChange>
        </w:rPr>
        <w:t>Genome-Wide DNA Methylation Profiles of Low- and High-Grade Adenoma Reveals A Potential Biomarker for Early Detection of Colorectal Carcinoma</w:t>
      </w:r>
      <w:r w:rsidRPr="003E0AB7">
        <w:rPr>
          <w:rFonts w:ascii="Arial" w:eastAsiaTheme="minorHAnsi" w:hAnsi="Arial" w:cs="Arial"/>
          <w:color w:val="000000"/>
          <w:kern w:val="0"/>
          <w:sz w:val="22"/>
          <w:szCs w:val="22"/>
          <w:shd w:val="clear" w:color="auto" w:fill="FFFFFF"/>
          <w:rPrChange w:id="669" w:author="Schrodi Lab" w:date="2020-03-15T00:36:00Z">
            <w:rPr>
              <w:rFonts w:ascii="Times New Roman" w:eastAsiaTheme="minorHAnsi" w:hAnsi="Times New Roman" w:cs="Times New Roman"/>
              <w:color w:val="000000"/>
              <w:kern w:val="0"/>
              <w:shd w:val="clear" w:color="auto" w:fill="FFFFFF"/>
            </w:rPr>
          </w:rPrChange>
        </w:rPr>
        <w:t>”</w:t>
      </w:r>
      <w:r w:rsidR="004959D9" w:rsidRPr="003E0AB7">
        <w:rPr>
          <w:rFonts w:ascii="Arial" w:eastAsiaTheme="minorHAnsi" w:hAnsi="Arial" w:cs="Arial"/>
          <w:color w:val="000000"/>
          <w:kern w:val="0"/>
          <w:sz w:val="22"/>
          <w:szCs w:val="22"/>
          <w:shd w:val="clear" w:color="auto" w:fill="FFFFFF"/>
          <w:rPrChange w:id="670" w:author="Schrodi Lab" w:date="2020-03-15T00:36:00Z">
            <w:rPr>
              <w:rFonts w:ascii="Times New Roman" w:eastAsiaTheme="minorHAnsi" w:hAnsi="Times New Roman" w:cs="Times New Roman"/>
              <w:color w:val="000000"/>
              <w:kern w:val="0"/>
              <w:shd w:val="clear" w:color="auto" w:fill="FFFFFF"/>
            </w:rPr>
          </w:rPrChange>
        </w:rPr>
        <w:t>.</w:t>
      </w:r>
    </w:p>
    <w:p w14:paraId="43521F47" w14:textId="2D94002A" w:rsidR="001B7EC1"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671"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rPrChange w:id="672" w:author="Schrodi Lab" w:date="2020-03-15T00:36:00Z">
            <w:rPr>
              <w:rFonts w:ascii="Times New Roman" w:eastAsiaTheme="minorHAnsi" w:hAnsi="Times New Roman" w:cs="Times New Roman"/>
              <w:color w:val="000000"/>
              <w:kern w:val="0"/>
            </w:rPr>
          </w:rPrChange>
        </w:rPr>
        <w:br/>
      </w:r>
      <w:r w:rsidRPr="003E0AB7">
        <w:rPr>
          <w:rFonts w:ascii="Arial" w:eastAsiaTheme="minorHAnsi" w:hAnsi="Arial" w:cs="Arial"/>
          <w:b/>
          <w:color w:val="000000"/>
          <w:kern w:val="0"/>
          <w:sz w:val="22"/>
          <w:szCs w:val="22"/>
          <w:shd w:val="clear" w:color="auto" w:fill="FFFFFF"/>
          <w:rPrChange w:id="673" w:author="Schrodi Lab" w:date="2020-03-15T00:36:00Z">
            <w:rPr>
              <w:rFonts w:ascii="Times New Roman" w:eastAsiaTheme="minorHAnsi" w:hAnsi="Times New Roman" w:cs="Times New Roman"/>
              <w:b/>
              <w:color w:val="000000"/>
              <w:kern w:val="0"/>
              <w:shd w:val="clear" w:color="auto" w:fill="FFFFFF"/>
            </w:rPr>
          </w:rPrChange>
        </w:rPr>
        <w:t> </w:t>
      </w:r>
      <w:bookmarkStart w:id="674" w:name="OLE_LINK5"/>
      <w:bookmarkStart w:id="675" w:name="OLE_LINK6"/>
      <w:r w:rsidR="009670AB" w:rsidRPr="003E0AB7">
        <w:rPr>
          <w:rFonts w:ascii="Arial" w:eastAsiaTheme="minorHAnsi" w:hAnsi="Arial" w:cs="Arial"/>
          <w:b/>
          <w:color w:val="000000"/>
          <w:kern w:val="0"/>
          <w:sz w:val="22"/>
          <w:szCs w:val="22"/>
          <w:shd w:val="clear" w:color="auto" w:fill="FFFFFF"/>
          <w:rPrChange w:id="676" w:author="Schrodi Lab" w:date="2020-03-15T00:36:00Z">
            <w:rPr>
              <w:rFonts w:ascii="Times New Roman" w:eastAsiaTheme="minorHAnsi" w:hAnsi="Times New Roman" w:cs="Times New Roman"/>
              <w:b/>
              <w:color w:val="000000"/>
              <w:kern w:val="0"/>
              <w:shd w:val="clear" w:color="auto" w:fill="FFFFFF"/>
            </w:rPr>
          </w:rPrChange>
        </w:rPr>
        <w:t xml:space="preserve">2. </w:t>
      </w:r>
      <w:r w:rsidRPr="003E0AB7">
        <w:rPr>
          <w:rFonts w:ascii="Arial" w:eastAsiaTheme="minorHAnsi" w:hAnsi="Arial" w:cs="Arial"/>
          <w:b/>
          <w:color w:val="000000"/>
          <w:kern w:val="0"/>
          <w:sz w:val="22"/>
          <w:szCs w:val="22"/>
          <w:shd w:val="clear" w:color="auto" w:fill="FFFFFF"/>
          <w:rPrChange w:id="677" w:author="Schrodi Lab" w:date="2020-03-15T00:36:00Z">
            <w:rPr>
              <w:rFonts w:ascii="Times New Roman" w:eastAsiaTheme="minorHAnsi" w:hAnsi="Times New Roman" w:cs="Times New Roman"/>
              <w:b/>
              <w:color w:val="000000"/>
              <w:kern w:val="0"/>
              <w:shd w:val="clear" w:color="auto" w:fill="FFFFFF"/>
            </w:rPr>
          </w:rPrChange>
        </w:rPr>
        <w:t xml:space="preserve">The authors identified early adenoma </w:t>
      </w:r>
      <w:del w:id="678" w:author="Schrodi Lab" w:date="2020-03-15T00:50:00Z">
        <w:r w:rsidRPr="003E0AB7" w:rsidDel="00D80FCB">
          <w:rPr>
            <w:rFonts w:ascii="Arial" w:eastAsiaTheme="minorHAnsi" w:hAnsi="Arial" w:cs="Arial"/>
            <w:b/>
            <w:color w:val="000000"/>
            <w:kern w:val="0"/>
            <w:sz w:val="22"/>
            <w:szCs w:val="22"/>
            <w:shd w:val="clear" w:color="auto" w:fill="FFFFFF"/>
            <w:rPrChange w:id="679" w:author="Schrodi Lab" w:date="2020-03-15T00:36:00Z">
              <w:rPr>
                <w:rFonts w:ascii="Times New Roman" w:eastAsiaTheme="minorHAnsi" w:hAnsi="Times New Roman" w:cs="Times New Roman"/>
                <w:b/>
                <w:color w:val="000000"/>
                <w:kern w:val="0"/>
                <w:shd w:val="clear" w:color="auto" w:fill="FFFFFF"/>
              </w:rPr>
            </w:rPrChange>
          </w:rPr>
          <w:delText>markers ,</w:delText>
        </w:r>
      </w:del>
      <w:ins w:id="680" w:author="Schrodi Lab" w:date="2020-03-15T00:50:00Z">
        <w:r w:rsidR="00D80FCB" w:rsidRPr="003E0AB7">
          <w:rPr>
            <w:rFonts w:ascii="Arial" w:eastAsiaTheme="minorHAnsi" w:hAnsi="Arial" w:cs="Arial"/>
            <w:b/>
            <w:color w:val="000000"/>
            <w:kern w:val="0"/>
            <w:sz w:val="22"/>
            <w:szCs w:val="22"/>
            <w:shd w:val="clear" w:color="auto" w:fill="FFFFFF"/>
            <w:rPrChange w:id="681" w:author="Schrodi Lab" w:date="2020-03-15T00:36:00Z">
              <w:rPr>
                <w:rFonts w:ascii="Arial" w:eastAsiaTheme="minorHAnsi" w:hAnsi="Arial" w:cs="Arial"/>
                <w:b/>
                <w:color w:val="000000"/>
                <w:kern w:val="0"/>
                <w:sz w:val="22"/>
                <w:szCs w:val="22"/>
                <w:shd w:val="clear" w:color="auto" w:fill="FFFFFF"/>
              </w:rPr>
            </w:rPrChange>
          </w:rPr>
          <w:t>markers,</w:t>
        </w:r>
      </w:ins>
      <w:r w:rsidRPr="003E0AB7">
        <w:rPr>
          <w:rFonts w:ascii="Arial" w:eastAsiaTheme="minorHAnsi" w:hAnsi="Arial" w:cs="Arial"/>
          <w:b/>
          <w:color w:val="000000"/>
          <w:kern w:val="0"/>
          <w:sz w:val="22"/>
          <w:szCs w:val="22"/>
          <w:shd w:val="clear" w:color="auto" w:fill="FFFFFF"/>
          <w:rPrChange w:id="682" w:author="Schrodi Lab" w:date="2020-03-15T00:36:00Z">
            <w:rPr>
              <w:rFonts w:ascii="Times New Roman" w:eastAsiaTheme="minorHAnsi" w:hAnsi="Times New Roman" w:cs="Times New Roman"/>
              <w:b/>
              <w:color w:val="000000"/>
              <w:kern w:val="0"/>
              <w:shd w:val="clear" w:color="auto" w:fill="FFFFFF"/>
            </w:rPr>
          </w:rPrChange>
        </w:rPr>
        <w:t xml:space="preserve"> but they have not validated them, not tested in cell free DNA </w:t>
      </w:r>
      <w:del w:id="683" w:author="Schrodi Lab" w:date="2020-03-15T00:50:00Z">
        <w:r w:rsidRPr="003E0AB7" w:rsidDel="00D80FCB">
          <w:rPr>
            <w:rFonts w:ascii="Arial" w:eastAsiaTheme="minorHAnsi" w:hAnsi="Arial" w:cs="Arial"/>
            <w:b/>
            <w:color w:val="000000"/>
            <w:kern w:val="0"/>
            <w:sz w:val="22"/>
            <w:szCs w:val="22"/>
            <w:shd w:val="clear" w:color="auto" w:fill="FFFFFF"/>
            <w:rPrChange w:id="684" w:author="Schrodi Lab" w:date="2020-03-15T00:36:00Z">
              <w:rPr>
                <w:rFonts w:ascii="Times New Roman" w:eastAsiaTheme="minorHAnsi" w:hAnsi="Times New Roman" w:cs="Times New Roman"/>
                <w:b/>
                <w:color w:val="000000"/>
                <w:kern w:val="0"/>
                <w:shd w:val="clear" w:color="auto" w:fill="FFFFFF"/>
              </w:rPr>
            </w:rPrChange>
          </w:rPr>
          <w:delText>( liquid</w:delText>
        </w:r>
      </w:del>
      <w:ins w:id="685" w:author="Schrodi Lab" w:date="2020-03-15T00:50:00Z">
        <w:r w:rsidR="00D80FCB" w:rsidRPr="003E0AB7">
          <w:rPr>
            <w:rFonts w:ascii="Arial" w:eastAsiaTheme="minorHAnsi" w:hAnsi="Arial" w:cs="Arial"/>
            <w:b/>
            <w:color w:val="000000"/>
            <w:kern w:val="0"/>
            <w:sz w:val="22"/>
            <w:szCs w:val="22"/>
            <w:shd w:val="clear" w:color="auto" w:fill="FFFFFF"/>
            <w:rPrChange w:id="686" w:author="Schrodi Lab" w:date="2020-03-15T00:36:00Z">
              <w:rPr>
                <w:rFonts w:ascii="Arial" w:eastAsiaTheme="minorHAnsi" w:hAnsi="Arial" w:cs="Arial"/>
                <w:b/>
                <w:color w:val="000000"/>
                <w:kern w:val="0"/>
                <w:sz w:val="22"/>
                <w:szCs w:val="22"/>
                <w:shd w:val="clear" w:color="auto" w:fill="FFFFFF"/>
              </w:rPr>
            </w:rPrChange>
          </w:rPr>
          <w:t>(liquid</w:t>
        </w:r>
      </w:ins>
      <w:r w:rsidRPr="003E0AB7">
        <w:rPr>
          <w:rFonts w:ascii="Arial" w:eastAsiaTheme="minorHAnsi" w:hAnsi="Arial" w:cs="Arial"/>
          <w:b/>
          <w:color w:val="000000"/>
          <w:kern w:val="0"/>
          <w:sz w:val="22"/>
          <w:szCs w:val="22"/>
          <w:shd w:val="clear" w:color="auto" w:fill="FFFFFF"/>
          <w:rPrChange w:id="687" w:author="Schrodi Lab" w:date="2020-03-15T00:36:00Z">
            <w:rPr>
              <w:rFonts w:ascii="Times New Roman" w:eastAsiaTheme="minorHAnsi" w:hAnsi="Times New Roman" w:cs="Times New Roman"/>
              <w:b/>
              <w:color w:val="000000"/>
              <w:kern w:val="0"/>
              <w:shd w:val="clear" w:color="auto" w:fill="FFFFFF"/>
            </w:rPr>
          </w:rPrChange>
        </w:rPr>
        <w:t xml:space="preserve"> biopsy), </w:t>
      </w:r>
      <w:del w:id="688" w:author="Schrodi Lab" w:date="2020-03-15T00:50:00Z">
        <w:r w:rsidRPr="003E0AB7" w:rsidDel="00D80FCB">
          <w:rPr>
            <w:rFonts w:ascii="Arial" w:eastAsiaTheme="minorHAnsi" w:hAnsi="Arial" w:cs="Arial"/>
            <w:b/>
            <w:color w:val="000000"/>
            <w:kern w:val="0"/>
            <w:sz w:val="22"/>
            <w:szCs w:val="22"/>
            <w:shd w:val="clear" w:color="auto" w:fill="FFFFFF"/>
            <w:rPrChange w:id="689" w:author="Schrodi Lab" w:date="2020-03-15T00:36:00Z">
              <w:rPr>
                <w:rFonts w:ascii="Times New Roman" w:eastAsiaTheme="minorHAnsi" w:hAnsi="Times New Roman" w:cs="Times New Roman"/>
                <w:b/>
                <w:color w:val="000000"/>
                <w:kern w:val="0"/>
                <w:shd w:val="clear" w:color="auto" w:fill="FFFFFF"/>
              </w:rPr>
            </w:rPrChange>
          </w:rPr>
          <w:delText>either .</w:delText>
        </w:r>
      </w:del>
      <w:ins w:id="690" w:author="Schrodi Lab" w:date="2020-03-15T00:50:00Z">
        <w:r w:rsidR="00D80FCB" w:rsidRPr="003E0AB7">
          <w:rPr>
            <w:rFonts w:ascii="Arial" w:eastAsiaTheme="minorHAnsi" w:hAnsi="Arial" w:cs="Arial"/>
            <w:b/>
            <w:color w:val="000000"/>
            <w:kern w:val="0"/>
            <w:sz w:val="22"/>
            <w:szCs w:val="22"/>
            <w:shd w:val="clear" w:color="auto" w:fill="FFFFFF"/>
            <w:rPrChange w:id="691" w:author="Schrodi Lab" w:date="2020-03-15T00:36:00Z">
              <w:rPr>
                <w:rFonts w:ascii="Arial" w:eastAsiaTheme="minorHAnsi" w:hAnsi="Arial" w:cs="Arial"/>
                <w:b/>
                <w:color w:val="000000"/>
                <w:kern w:val="0"/>
                <w:sz w:val="22"/>
                <w:szCs w:val="22"/>
                <w:shd w:val="clear" w:color="auto" w:fill="FFFFFF"/>
              </w:rPr>
            </w:rPrChange>
          </w:rPr>
          <w:t>either.</w:t>
        </w:r>
      </w:ins>
      <w:r w:rsidRPr="003E0AB7">
        <w:rPr>
          <w:rFonts w:ascii="Arial" w:eastAsiaTheme="minorHAnsi" w:hAnsi="Arial" w:cs="Arial"/>
          <w:b/>
          <w:color w:val="000000"/>
          <w:kern w:val="0"/>
          <w:sz w:val="22"/>
          <w:szCs w:val="22"/>
          <w:shd w:val="clear" w:color="auto" w:fill="FFFFFF"/>
          <w:rPrChange w:id="692" w:author="Schrodi Lab" w:date="2020-03-15T00:36:00Z">
            <w:rPr>
              <w:rFonts w:ascii="Times New Roman" w:eastAsiaTheme="minorHAnsi" w:hAnsi="Times New Roman" w:cs="Times New Roman"/>
              <w:b/>
              <w:color w:val="000000"/>
              <w:kern w:val="0"/>
              <w:shd w:val="clear" w:color="auto" w:fill="FFFFFF"/>
            </w:rPr>
          </w:rPrChange>
        </w:rPr>
        <w:t xml:space="preserve"> The authors expanded findings from early, LGA adenoma to HGA and in </w:t>
      </w:r>
      <w:del w:id="693" w:author="Schrodi Lab" w:date="2020-03-15T00:50:00Z">
        <w:r w:rsidRPr="003E0AB7" w:rsidDel="00D80FCB">
          <w:rPr>
            <w:rFonts w:ascii="Arial" w:eastAsiaTheme="minorHAnsi" w:hAnsi="Arial" w:cs="Arial"/>
            <w:b/>
            <w:color w:val="000000"/>
            <w:kern w:val="0"/>
            <w:sz w:val="22"/>
            <w:szCs w:val="22"/>
            <w:shd w:val="clear" w:color="auto" w:fill="FFFFFF"/>
            <w:rPrChange w:id="694" w:author="Schrodi Lab" w:date="2020-03-15T00:36:00Z">
              <w:rPr>
                <w:rFonts w:ascii="Times New Roman" w:eastAsiaTheme="minorHAnsi" w:hAnsi="Times New Roman" w:cs="Times New Roman"/>
                <w:b/>
                <w:color w:val="000000"/>
                <w:kern w:val="0"/>
                <w:shd w:val="clear" w:color="auto" w:fill="FFFFFF"/>
              </w:rPr>
            </w:rPrChange>
          </w:rPr>
          <w:delText>silico ,</w:delText>
        </w:r>
      </w:del>
      <w:ins w:id="695" w:author="Schrodi Lab" w:date="2020-03-15T00:50:00Z">
        <w:r w:rsidR="00D80FCB" w:rsidRPr="003E0AB7">
          <w:rPr>
            <w:rFonts w:ascii="Arial" w:eastAsiaTheme="minorHAnsi" w:hAnsi="Arial" w:cs="Arial"/>
            <w:b/>
            <w:color w:val="000000"/>
            <w:kern w:val="0"/>
            <w:sz w:val="22"/>
            <w:szCs w:val="22"/>
            <w:shd w:val="clear" w:color="auto" w:fill="FFFFFF"/>
            <w:rPrChange w:id="696" w:author="Schrodi Lab" w:date="2020-03-15T00:36:00Z">
              <w:rPr>
                <w:rFonts w:ascii="Arial" w:eastAsiaTheme="minorHAnsi" w:hAnsi="Arial" w:cs="Arial"/>
                <w:b/>
                <w:color w:val="000000"/>
                <w:kern w:val="0"/>
                <w:sz w:val="22"/>
                <w:szCs w:val="22"/>
                <w:shd w:val="clear" w:color="auto" w:fill="FFFFFF"/>
              </w:rPr>
            </w:rPrChange>
          </w:rPr>
          <w:t>silico,</w:t>
        </w:r>
      </w:ins>
      <w:r w:rsidRPr="003E0AB7">
        <w:rPr>
          <w:rFonts w:ascii="Arial" w:eastAsiaTheme="minorHAnsi" w:hAnsi="Arial" w:cs="Arial"/>
          <w:b/>
          <w:color w:val="000000"/>
          <w:kern w:val="0"/>
          <w:sz w:val="22"/>
          <w:szCs w:val="22"/>
          <w:shd w:val="clear" w:color="auto" w:fill="FFFFFF"/>
          <w:rPrChange w:id="697" w:author="Schrodi Lab" w:date="2020-03-15T00:36:00Z">
            <w:rPr>
              <w:rFonts w:ascii="Times New Roman" w:eastAsiaTheme="minorHAnsi" w:hAnsi="Times New Roman" w:cs="Times New Roman"/>
              <w:b/>
              <w:color w:val="000000"/>
              <w:kern w:val="0"/>
              <w:shd w:val="clear" w:color="auto" w:fill="FFFFFF"/>
            </w:rPr>
          </w:rPrChange>
        </w:rPr>
        <w:t xml:space="preserve"> to publicly </w:t>
      </w:r>
      <w:del w:id="698" w:author="Schrodi Lab" w:date="2020-03-15T00:50:00Z">
        <w:r w:rsidRPr="003E0AB7" w:rsidDel="00D80FCB">
          <w:rPr>
            <w:rFonts w:ascii="Arial" w:eastAsiaTheme="minorHAnsi" w:hAnsi="Arial" w:cs="Arial"/>
            <w:b/>
            <w:color w:val="000000"/>
            <w:kern w:val="0"/>
            <w:sz w:val="22"/>
            <w:szCs w:val="22"/>
            <w:shd w:val="clear" w:color="auto" w:fill="FFFFFF"/>
            <w:rPrChange w:id="699" w:author="Schrodi Lab" w:date="2020-03-15T00:36:00Z">
              <w:rPr>
                <w:rFonts w:ascii="Times New Roman" w:eastAsiaTheme="minorHAnsi" w:hAnsi="Times New Roman" w:cs="Times New Roman"/>
                <w:b/>
                <w:color w:val="000000"/>
                <w:kern w:val="0"/>
                <w:shd w:val="clear" w:color="auto" w:fill="FFFFFF"/>
              </w:rPr>
            </w:rPrChange>
          </w:rPr>
          <w:delText>available  cancers</w:delText>
        </w:r>
      </w:del>
      <w:ins w:id="700" w:author="Schrodi Lab" w:date="2020-03-15T00:50:00Z">
        <w:r w:rsidR="00D80FCB" w:rsidRPr="003E0AB7">
          <w:rPr>
            <w:rFonts w:ascii="Arial" w:eastAsiaTheme="minorHAnsi" w:hAnsi="Arial" w:cs="Arial"/>
            <w:b/>
            <w:color w:val="000000"/>
            <w:kern w:val="0"/>
            <w:sz w:val="22"/>
            <w:szCs w:val="22"/>
            <w:shd w:val="clear" w:color="auto" w:fill="FFFFFF"/>
            <w:rPrChange w:id="701" w:author="Schrodi Lab" w:date="2020-03-15T00:36:00Z">
              <w:rPr>
                <w:rFonts w:ascii="Arial" w:eastAsiaTheme="minorHAnsi" w:hAnsi="Arial" w:cs="Arial"/>
                <w:b/>
                <w:color w:val="000000"/>
                <w:kern w:val="0"/>
                <w:sz w:val="22"/>
                <w:szCs w:val="22"/>
                <w:shd w:val="clear" w:color="auto" w:fill="FFFFFF"/>
              </w:rPr>
            </w:rPrChange>
          </w:rPr>
          <w:t>available cancers</w:t>
        </w:r>
      </w:ins>
      <w:r w:rsidRPr="003E0AB7">
        <w:rPr>
          <w:rFonts w:ascii="Arial" w:eastAsiaTheme="minorHAnsi" w:hAnsi="Arial" w:cs="Arial"/>
          <w:b/>
          <w:color w:val="000000"/>
          <w:kern w:val="0"/>
          <w:sz w:val="22"/>
          <w:szCs w:val="22"/>
          <w:shd w:val="clear" w:color="auto" w:fill="FFFFFF"/>
          <w:rPrChange w:id="702" w:author="Schrodi Lab" w:date="2020-03-15T00:36:00Z">
            <w:rPr>
              <w:rFonts w:ascii="Times New Roman" w:eastAsiaTheme="minorHAnsi" w:hAnsi="Times New Roman" w:cs="Times New Roman"/>
              <w:b/>
              <w:color w:val="000000"/>
              <w:kern w:val="0"/>
              <w:shd w:val="clear" w:color="auto" w:fill="FFFFFF"/>
            </w:rPr>
          </w:rPrChange>
        </w:rPr>
        <w:t xml:space="preserve">. The reviewers </w:t>
      </w:r>
      <w:del w:id="703" w:author="Schrodi Lab" w:date="2020-03-15T00:50:00Z">
        <w:r w:rsidRPr="003E0AB7" w:rsidDel="00D80FCB">
          <w:rPr>
            <w:rFonts w:ascii="Arial" w:eastAsiaTheme="minorHAnsi" w:hAnsi="Arial" w:cs="Arial"/>
            <w:b/>
            <w:color w:val="000000"/>
            <w:kern w:val="0"/>
            <w:sz w:val="22"/>
            <w:szCs w:val="22"/>
            <w:shd w:val="clear" w:color="auto" w:fill="FFFFFF"/>
            <w:rPrChange w:id="704" w:author="Schrodi Lab" w:date="2020-03-15T00:36:00Z">
              <w:rPr>
                <w:rFonts w:ascii="Times New Roman" w:eastAsiaTheme="minorHAnsi" w:hAnsi="Times New Roman" w:cs="Times New Roman"/>
                <w:b/>
                <w:color w:val="000000"/>
                <w:kern w:val="0"/>
                <w:shd w:val="clear" w:color="auto" w:fill="FFFFFF"/>
              </w:rPr>
            </w:rPrChange>
          </w:rPr>
          <w:delText>asks</w:delText>
        </w:r>
      </w:del>
      <w:ins w:id="705" w:author="Schrodi Lab" w:date="2020-03-15T00:50:00Z">
        <w:r w:rsidR="00D80FCB" w:rsidRPr="003E0AB7">
          <w:rPr>
            <w:rFonts w:ascii="Arial" w:eastAsiaTheme="minorHAnsi" w:hAnsi="Arial" w:cs="Arial"/>
            <w:b/>
            <w:color w:val="000000"/>
            <w:kern w:val="0"/>
            <w:sz w:val="22"/>
            <w:szCs w:val="22"/>
            <w:shd w:val="clear" w:color="auto" w:fill="FFFFFF"/>
            <w:rPrChange w:id="706" w:author="Schrodi Lab" w:date="2020-03-15T00:36:00Z">
              <w:rPr>
                <w:rFonts w:ascii="Arial" w:eastAsiaTheme="minorHAnsi" w:hAnsi="Arial" w:cs="Arial"/>
                <w:b/>
                <w:color w:val="000000"/>
                <w:kern w:val="0"/>
                <w:sz w:val="22"/>
                <w:szCs w:val="22"/>
                <w:shd w:val="clear" w:color="auto" w:fill="FFFFFF"/>
              </w:rPr>
            </w:rPrChange>
          </w:rPr>
          <w:t>ask</w:t>
        </w:r>
      </w:ins>
      <w:r w:rsidRPr="003E0AB7">
        <w:rPr>
          <w:rFonts w:ascii="Arial" w:eastAsiaTheme="minorHAnsi" w:hAnsi="Arial" w:cs="Arial"/>
          <w:b/>
          <w:color w:val="000000"/>
          <w:kern w:val="0"/>
          <w:sz w:val="22"/>
          <w:szCs w:val="22"/>
          <w:shd w:val="clear" w:color="auto" w:fill="FFFFFF"/>
          <w:rPrChange w:id="707" w:author="Schrodi Lab" w:date="2020-03-15T00:36:00Z">
            <w:rPr>
              <w:rFonts w:ascii="Times New Roman" w:eastAsiaTheme="minorHAnsi" w:hAnsi="Times New Roman" w:cs="Times New Roman"/>
              <w:b/>
              <w:color w:val="000000"/>
              <w:kern w:val="0"/>
              <w:shd w:val="clear" w:color="auto" w:fill="FFFFFF"/>
            </w:rPr>
          </w:rPrChange>
        </w:rPr>
        <w:t xml:space="preserve"> </w:t>
      </w:r>
      <w:del w:id="708" w:author="Schrodi Lab" w:date="2020-03-15T00:50:00Z">
        <w:r w:rsidRPr="003E0AB7" w:rsidDel="00D80FCB">
          <w:rPr>
            <w:rFonts w:ascii="Arial" w:eastAsiaTheme="minorHAnsi" w:hAnsi="Arial" w:cs="Arial"/>
            <w:b/>
            <w:color w:val="000000"/>
            <w:kern w:val="0"/>
            <w:sz w:val="22"/>
            <w:szCs w:val="22"/>
            <w:shd w:val="clear" w:color="auto" w:fill="FFFFFF"/>
            <w:rPrChange w:id="709" w:author="Schrodi Lab" w:date="2020-03-15T00:36:00Z">
              <w:rPr>
                <w:rFonts w:ascii="Times New Roman" w:eastAsiaTheme="minorHAnsi" w:hAnsi="Times New Roman" w:cs="Times New Roman"/>
                <w:b/>
                <w:color w:val="000000"/>
                <w:kern w:val="0"/>
                <w:shd w:val="clear" w:color="auto" w:fill="FFFFFF"/>
              </w:rPr>
            </w:rPrChange>
          </w:rPr>
          <w:delText>why ?</w:delText>
        </w:r>
      </w:del>
      <w:ins w:id="710" w:author="Schrodi Lab" w:date="2020-03-15T00:50:00Z">
        <w:r w:rsidR="00D80FCB" w:rsidRPr="003E0AB7">
          <w:rPr>
            <w:rFonts w:ascii="Arial" w:eastAsiaTheme="minorHAnsi" w:hAnsi="Arial" w:cs="Arial"/>
            <w:b/>
            <w:color w:val="000000"/>
            <w:kern w:val="0"/>
            <w:sz w:val="22"/>
            <w:szCs w:val="22"/>
            <w:shd w:val="clear" w:color="auto" w:fill="FFFFFF"/>
            <w:rPrChange w:id="711" w:author="Schrodi Lab" w:date="2020-03-15T00:36:00Z">
              <w:rPr>
                <w:rFonts w:ascii="Arial" w:eastAsiaTheme="minorHAnsi" w:hAnsi="Arial" w:cs="Arial"/>
                <w:b/>
                <w:color w:val="000000"/>
                <w:kern w:val="0"/>
                <w:sz w:val="22"/>
                <w:szCs w:val="22"/>
                <w:shd w:val="clear" w:color="auto" w:fill="FFFFFF"/>
              </w:rPr>
            </w:rPrChange>
          </w:rPr>
          <w:t>why?</w:t>
        </w:r>
      </w:ins>
      <w:r w:rsidRPr="003E0AB7">
        <w:rPr>
          <w:rFonts w:ascii="Arial" w:eastAsiaTheme="minorHAnsi" w:hAnsi="Arial" w:cs="Arial"/>
          <w:b/>
          <w:color w:val="000000"/>
          <w:kern w:val="0"/>
          <w:sz w:val="22"/>
          <w:szCs w:val="22"/>
          <w:shd w:val="clear" w:color="auto" w:fill="FFFFFF"/>
          <w:rPrChange w:id="712" w:author="Schrodi Lab" w:date="2020-03-15T00:36:00Z">
            <w:rPr>
              <w:rFonts w:ascii="Times New Roman" w:eastAsiaTheme="minorHAnsi" w:hAnsi="Times New Roman" w:cs="Times New Roman"/>
              <w:b/>
              <w:color w:val="000000"/>
              <w:kern w:val="0"/>
              <w:shd w:val="clear" w:color="auto" w:fill="FFFFFF"/>
            </w:rPr>
          </w:rPrChange>
        </w:rPr>
        <w:t xml:space="preserve"> Cancer epigenetic data, </w:t>
      </w:r>
      <w:del w:id="713" w:author="Schrodi Lab" w:date="2020-03-15T00:50:00Z">
        <w:r w:rsidRPr="003E0AB7" w:rsidDel="00D80FCB">
          <w:rPr>
            <w:rFonts w:ascii="Arial" w:eastAsiaTheme="minorHAnsi" w:hAnsi="Arial" w:cs="Arial"/>
            <w:b/>
            <w:color w:val="000000"/>
            <w:kern w:val="0"/>
            <w:sz w:val="22"/>
            <w:szCs w:val="22"/>
            <w:shd w:val="clear" w:color="auto" w:fill="FFFFFF"/>
            <w:rPrChange w:id="714" w:author="Schrodi Lab" w:date="2020-03-15T00:36:00Z">
              <w:rPr>
                <w:rFonts w:ascii="Times New Roman" w:eastAsiaTheme="minorHAnsi" w:hAnsi="Times New Roman" w:cs="Times New Roman"/>
                <w:b/>
                <w:color w:val="000000"/>
                <w:kern w:val="0"/>
                <w:shd w:val="clear" w:color="auto" w:fill="FFFFFF"/>
              </w:rPr>
            </w:rPrChange>
          </w:rPr>
          <w:delText>markers  are</w:delText>
        </w:r>
      </w:del>
      <w:ins w:id="715" w:author="Schrodi Lab" w:date="2020-03-15T00:50:00Z">
        <w:r w:rsidR="00D80FCB" w:rsidRPr="003E0AB7">
          <w:rPr>
            <w:rFonts w:ascii="Arial" w:eastAsiaTheme="minorHAnsi" w:hAnsi="Arial" w:cs="Arial"/>
            <w:b/>
            <w:color w:val="000000"/>
            <w:kern w:val="0"/>
            <w:sz w:val="22"/>
            <w:szCs w:val="22"/>
            <w:shd w:val="clear" w:color="auto" w:fill="FFFFFF"/>
            <w:rPrChange w:id="716" w:author="Schrodi Lab" w:date="2020-03-15T00:36:00Z">
              <w:rPr>
                <w:rFonts w:ascii="Arial" w:eastAsiaTheme="minorHAnsi" w:hAnsi="Arial" w:cs="Arial"/>
                <w:b/>
                <w:color w:val="000000"/>
                <w:kern w:val="0"/>
                <w:sz w:val="22"/>
                <w:szCs w:val="22"/>
                <w:shd w:val="clear" w:color="auto" w:fill="FFFFFF"/>
              </w:rPr>
            </w:rPrChange>
          </w:rPr>
          <w:t>markers are</w:t>
        </w:r>
      </w:ins>
      <w:r w:rsidRPr="003E0AB7">
        <w:rPr>
          <w:rFonts w:ascii="Arial" w:eastAsiaTheme="minorHAnsi" w:hAnsi="Arial" w:cs="Arial"/>
          <w:b/>
          <w:color w:val="000000"/>
          <w:kern w:val="0"/>
          <w:sz w:val="22"/>
          <w:szCs w:val="22"/>
          <w:shd w:val="clear" w:color="auto" w:fill="FFFFFF"/>
          <w:rPrChange w:id="717" w:author="Schrodi Lab" w:date="2020-03-15T00:36:00Z">
            <w:rPr>
              <w:rFonts w:ascii="Times New Roman" w:eastAsiaTheme="minorHAnsi" w:hAnsi="Times New Roman" w:cs="Times New Roman"/>
              <w:b/>
              <w:color w:val="000000"/>
              <w:kern w:val="0"/>
              <w:shd w:val="clear" w:color="auto" w:fill="FFFFFF"/>
            </w:rPr>
          </w:rPrChange>
        </w:rPr>
        <w:t xml:space="preserve"> overwhelmingly available. Validated adenoma and cancer data are far less</w:t>
      </w:r>
      <w:bookmarkEnd w:id="674"/>
      <w:bookmarkEnd w:id="675"/>
      <w:r w:rsidRPr="003E0AB7">
        <w:rPr>
          <w:rFonts w:ascii="Arial" w:eastAsiaTheme="minorHAnsi" w:hAnsi="Arial" w:cs="Arial"/>
          <w:b/>
          <w:color w:val="000000"/>
          <w:kern w:val="0"/>
          <w:sz w:val="22"/>
          <w:szCs w:val="22"/>
          <w:shd w:val="clear" w:color="auto" w:fill="FFFFFF"/>
          <w:rPrChange w:id="718" w:author="Schrodi Lab" w:date="2020-03-15T00:36:00Z">
            <w:rPr>
              <w:rFonts w:ascii="Times New Roman" w:eastAsiaTheme="minorHAnsi" w:hAnsi="Times New Roman" w:cs="Times New Roman"/>
              <w:b/>
              <w:color w:val="000000"/>
              <w:kern w:val="0"/>
              <w:shd w:val="clear" w:color="auto" w:fill="FFFFFF"/>
            </w:rPr>
          </w:rPrChange>
        </w:rPr>
        <w:t xml:space="preserve"> e.g. (</w:t>
      </w:r>
      <w:proofErr w:type="spellStart"/>
      <w:del w:id="719" w:author="Schrodi Lab" w:date="2020-03-15T00:50:00Z">
        <w:r w:rsidRPr="003E0AB7" w:rsidDel="00D80FCB">
          <w:rPr>
            <w:rFonts w:ascii="Arial" w:eastAsiaTheme="minorHAnsi" w:hAnsi="Arial" w:cs="Arial"/>
            <w:b/>
            <w:color w:val="000000"/>
            <w:kern w:val="0"/>
            <w:sz w:val="22"/>
            <w:szCs w:val="22"/>
            <w:shd w:val="clear" w:color="auto" w:fill="FFFFFF"/>
            <w:rPrChange w:id="720" w:author="Schrodi Lab" w:date="2020-03-15T00:36:00Z">
              <w:rPr>
                <w:rFonts w:ascii="Times New Roman" w:eastAsiaTheme="minorHAnsi" w:hAnsi="Times New Roman" w:cs="Times New Roman"/>
                <w:b/>
                <w:color w:val="000000"/>
                <w:kern w:val="0"/>
                <w:shd w:val="clear" w:color="auto" w:fill="FFFFFF"/>
              </w:rPr>
            </w:rPrChange>
          </w:rPr>
          <w:delText xml:space="preserve"> </w:delText>
        </w:r>
      </w:del>
      <w:bookmarkStart w:id="721" w:name="OLE_LINK94"/>
      <w:bookmarkStart w:id="722" w:name="OLE_LINK95"/>
      <w:r w:rsidRPr="003E0AB7">
        <w:rPr>
          <w:rFonts w:ascii="Arial" w:eastAsiaTheme="minorHAnsi" w:hAnsi="Arial" w:cs="Arial"/>
          <w:b/>
          <w:color w:val="000000"/>
          <w:kern w:val="0"/>
          <w:sz w:val="22"/>
          <w:szCs w:val="22"/>
          <w:shd w:val="clear" w:color="auto" w:fill="FFFFFF"/>
          <w:rPrChange w:id="723" w:author="Schrodi Lab" w:date="2020-03-15T00:36:00Z">
            <w:rPr>
              <w:rFonts w:ascii="Times New Roman" w:eastAsiaTheme="minorHAnsi" w:hAnsi="Times New Roman" w:cs="Times New Roman"/>
              <w:b/>
              <w:color w:val="000000"/>
              <w:kern w:val="0"/>
              <w:shd w:val="clear" w:color="auto" w:fill="FFFFFF"/>
            </w:rPr>
          </w:rPrChange>
        </w:rPr>
        <w:t>Patai</w:t>
      </w:r>
      <w:proofErr w:type="spellEnd"/>
      <w:r w:rsidRPr="003E0AB7">
        <w:rPr>
          <w:rFonts w:ascii="Arial" w:eastAsiaTheme="minorHAnsi" w:hAnsi="Arial" w:cs="Arial"/>
          <w:b/>
          <w:color w:val="000000"/>
          <w:kern w:val="0"/>
          <w:sz w:val="22"/>
          <w:szCs w:val="22"/>
          <w:shd w:val="clear" w:color="auto" w:fill="FFFFFF"/>
          <w:rPrChange w:id="724" w:author="Schrodi Lab" w:date="2020-03-15T00:36:00Z">
            <w:rPr>
              <w:rFonts w:ascii="Times New Roman" w:eastAsiaTheme="minorHAnsi" w:hAnsi="Times New Roman" w:cs="Times New Roman"/>
              <w:b/>
              <w:color w:val="000000"/>
              <w:kern w:val="0"/>
              <w:shd w:val="clear" w:color="auto" w:fill="FFFFFF"/>
            </w:rPr>
          </w:rPrChange>
        </w:rPr>
        <w:t xml:space="preserve"> AV et al. Dig. Dis 2012</w:t>
      </w:r>
      <w:bookmarkEnd w:id="721"/>
      <w:bookmarkEnd w:id="722"/>
      <w:r w:rsidRPr="003E0AB7">
        <w:rPr>
          <w:rFonts w:ascii="Arial" w:eastAsiaTheme="minorHAnsi" w:hAnsi="Arial" w:cs="Arial"/>
          <w:b/>
          <w:color w:val="000000"/>
          <w:kern w:val="0"/>
          <w:sz w:val="22"/>
          <w:szCs w:val="22"/>
          <w:shd w:val="clear" w:color="auto" w:fill="FFFFFF"/>
          <w:rPrChange w:id="725" w:author="Schrodi Lab" w:date="2020-03-15T00:36:00Z">
            <w:rPr>
              <w:rFonts w:ascii="Times New Roman" w:eastAsiaTheme="minorHAnsi" w:hAnsi="Times New Roman" w:cs="Times New Roman"/>
              <w:b/>
              <w:color w:val="000000"/>
              <w:kern w:val="0"/>
              <w:shd w:val="clear" w:color="auto" w:fill="FFFFFF"/>
            </w:rPr>
          </w:rPrChange>
        </w:rPr>
        <w:t xml:space="preserve">, </w:t>
      </w:r>
      <w:bookmarkStart w:id="726" w:name="OLE_LINK96"/>
      <w:bookmarkStart w:id="727" w:name="OLE_LINK97"/>
      <w:proofErr w:type="spellStart"/>
      <w:r w:rsidRPr="003E0AB7">
        <w:rPr>
          <w:rFonts w:ascii="Arial" w:eastAsiaTheme="minorHAnsi" w:hAnsi="Arial" w:cs="Arial"/>
          <w:b/>
          <w:color w:val="000000"/>
          <w:kern w:val="0"/>
          <w:sz w:val="22"/>
          <w:szCs w:val="22"/>
          <w:shd w:val="clear" w:color="auto" w:fill="FFFFFF"/>
          <w:rPrChange w:id="728" w:author="Schrodi Lab" w:date="2020-03-15T00:36:00Z">
            <w:rPr>
              <w:rFonts w:ascii="Times New Roman" w:eastAsiaTheme="minorHAnsi" w:hAnsi="Times New Roman" w:cs="Times New Roman"/>
              <w:b/>
              <w:color w:val="000000"/>
              <w:kern w:val="0"/>
              <w:shd w:val="clear" w:color="auto" w:fill="FFFFFF"/>
            </w:rPr>
          </w:rPrChange>
        </w:rPr>
        <w:t>Patai</w:t>
      </w:r>
      <w:proofErr w:type="spellEnd"/>
      <w:r w:rsidRPr="003E0AB7">
        <w:rPr>
          <w:rFonts w:ascii="Arial" w:eastAsiaTheme="minorHAnsi" w:hAnsi="Arial" w:cs="Arial"/>
          <w:b/>
          <w:color w:val="000000"/>
          <w:kern w:val="0"/>
          <w:sz w:val="22"/>
          <w:szCs w:val="22"/>
          <w:shd w:val="clear" w:color="auto" w:fill="FFFFFF"/>
          <w:rPrChange w:id="729" w:author="Schrodi Lab" w:date="2020-03-15T00:36:00Z">
            <w:rPr>
              <w:rFonts w:ascii="Times New Roman" w:eastAsiaTheme="minorHAnsi" w:hAnsi="Times New Roman" w:cs="Times New Roman"/>
              <w:b/>
              <w:color w:val="000000"/>
              <w:kern w:val="0"/>
              <w:shd w:val="clear" w:color="auto" w:fill="FFFFFF"/>
            </w:rPr>
          </w:rPrChange>
        </w:rPr>
        <w:t xml:space="preserve"> AV et al. PLOS ONE 2015</w:t>
      </w:r>
      <w:bookmarkEnd w:id="726"/>
      <w:bookmarkEnd w:id="727"/>
      <w:del w:id="730" w:author="Schrodi Lab" w:date="2020-03-15T00:50:00Z">
        <w:r w:rsidRPr="003E0AB7" w:rsidDel="00C6193B">
          <w:rPr>
            <w:rFonts w:ascii="Arial" w:eastAsiaTheme="minorHAnsi" w:hAnsi="Arial" w:cs="Arial"/>
            <w:b/>
            <w:color w:val="000000"/>
            <w:kern w:val="0"/>
            <w:sz w:val="22"/>
            <w:szCs w:val="22"/>
            <w:shd w:val="clear" w:color="auto" w:fill="FFFFFF"/>
            <w:rPrChange w:id="731" w:author="Schrodi Lab" w:date="2020-03-15T00:36:00Z">
              <w:rPr>
                <w:rFonts w:ascii="Times New Roman" w:eastAsiaTheme="minorHAnsi" w:hAnsi="Times New Roman" w:cs="Times New Roman"/>
                <w:b/>
                <w:color w:val="000000"/>
                <w:kern w:val="0"/>
                <w:shd w:val="clear" w:color="auto" w:fill="FFFFFF"/>
              </w:rPr>
            </w:rPrChange>
          </w:rPr>
          <w:delText>) .</w:delText>
        </w:r>
      </w:del>
      <w:ins w:id="732" w:author="Schrodi Lab" w:date="2020-03-15T00:50:00Z">
        <w:r w:rsidR="00C6193B" w:rsidRPr="003E0AB7">
          <w:rPr>
            <w:rFonts w:ascii="Arial" w:eastAsiaTheme="minorHAnsi" w:hAnsi="Arial" w:cs="Arial"/>
            <w:b/>
            <w:color w:val="000000"/>
            <w:kern w:val="0"/>
            <w:sz w:val="22"/>
            <w:szCs w:val="22"/>
            <w:shd w:val="clear" w:color="auto" w:fill="FFFFFF"/>
            <w:rPrChange w:id="733" w:author="Schrodi Lab" w:date="2020-03-15T00:36:00Z">
              <w:rPr>
                <w:rFonts w:ascii="Arial" w:eastAsiaTheme="minorHAnsi" w:hAnsi="Arial" w:cs="Arial"/>
                <w:b/>
                <w:color w:val="000000"/>
                <w:kern w:val="0"/>
                <w:sz w:val="22"/>
                <w:szCs w:val="22"/>
                <w:shd w:val="clear" w:color="auto" w:fill="FFFFFF"/>
              </w:rPr>
            </w:rPrChange>
          </w:rPr>
          <w:t>).</w:t>
        </w:r>
      </w:ins>
    </w:p>
    <w:p w14:paraId="64672FD6" w14:textId="5A977669" w:rsidR="006D302A" w:rsidRPr="003E0AB7" w:rsidRDefault="009213BF" w:rsidP="0088732E">
      <w:pPr>
        <w:widowControl/>
        <w:snapToGrid w:val="0"/>
        <w:spacing w:afterLines="50" w:after="163"/>
        <w:rPr>
          <w:rFonts w:ascii="Arial" w:eastAsiaTheme="minorHAnsi" w:hAnsi="Arial" w:cs="Arial"/>
          <w:color w:val="000000" w:themeColor="text1"/>
          <w:kern w:val="0"/>
          <w:sz w:val="22"/>
          <w:szCs w:val="22"/>
          <w:shd w:val="clear" w:color="auto" w:fill="FFFFFF"/>
          <w:rPrChange w:id="734" w:author="Schrodi Lab" w:date="2020-03-15T00:36:00Z">
            <w:rPr>
              <w:rFonts w:ascii="Times New Roman" w:eastAsiaTheme="minorHAnsi" w:hAnsi="Times New Roman" w:cs="Times New Roman"/>
              <w:color w:val="000000" w:themeColor="text1"/>
              <w:kern w:val="0"/>
              <w:shd w:val="clear" w:color="auto" w:fill="FFFFFF"/>
            </w:rPr>
          </w:rPrChange>
        </w:rPr>
      </w:pPr>
      <w:proofErr w:type="gramStart"/>
      <w:r w:rsidRPr="003E0AB7">
        <w:rPr>
          <w:rFonts w:ascii="Arial" w:eastAsiaTheme="minorHAnsi" w:hAnsi="Arial" w:cs="Arial"/>
          <w:color w:val="000000"/>
          <w:kern w:val="0"/>
          <w:sz w:val="22"/>
          <w:szCs w:val="22"/>
          <w:shd w:val="clear" w:color="auto" w:fill="FFFFFF"/>
          <w:rPrChange w:id="735" w:author="Schrodi Lab" w:date="2020-03-15T00:36:00Z">
            <w:rPr>
              <w:rFonts w:ascii="Times New Roman" w:eastAsiaTheme="minorHAnsi" w:hAnsi="Times New Roman" w:cs="Times New Roman"/>
              <w:color w:val="000000"/>
              <w:kern w:val="0"/>
              <w:shd w:val="clear" w:color="auto" w:fill="FFFFFF"/>
            </w:rPr>
          </w:rPrChange>
        </w:rPr>
        <w:t>In</w:t>
      </w:r>
      <w:r w:rsidR="00BC284F" w:rsidRPr="003E0AB7">
        <w:rPr>
          <w:rFonts w:ascii="Arial" w:eastAsiaTheme="minorHAnsi" w:hAnsi="Arial" w:cs="Arial"/>
          <w:color w:val="000000"/>
          <w:kern w:val="0"/>
          <w:sz w:val="22"/>
          <w:szCs w:val="22"/>
          <w:shd w:val="clear" w:color="auto" w:fill="FFFFFF"/>
          <w:rPrChange w:id="736" w:author="Schrodi Lab" w:date="2020-03-15T00:36:00Z">
            <w:rPr>
              <w:rFonts w:ascii="Times New Roman" w:eastAsiaTheme="minorHAnsi" w:hAnsi="Times New Roman" w:cs="Times New Roman"/>
              <w:color w:val="000000"/>
              <w:kern w:val="0"/>
              <w:shd w:val="clear" w:color="auto" w:fill="FFFFFF"/>
            </w:rPr>
          </w:rPrChange>
        </w:rPr>
        <w:t>deed</w:t>
      </w:r>
      <w:proofErr w:type="gramEnd"/>
      <w:r w:rsidR="00BC284F" w:rsidRPr="003E0AB7">
        <w:rPr>
          <w:rFonts w:ascii="Arial" w:eastAsiaTheme="minorHAnsi" w:hAnsi="Arial" w:cs="Arial"/>
          <w:color w:val="000000"/>
          <w:kern w:val="0"/>
          <w:sz w:val="22"/>
          <w:szCs w:val="22"/>
          <w:shd w:val="clear" w:color="auto" w:fill="FFFFFF"/>
          <w:rPrChange w:id="737" w:author="Schrodi Lab" w:date="2020-03-15T00:36:00Z">
            <w:rPr>
              <w:rFonts w:ascii="Times New Roman" w:eastAsiaTheme="minorHAnsi" w:hAnsi="Times New Roman" w:cs="Times New Roman"/>
              <w:color w:val="000000"/>
              <w:kern w:val="0"/>
              <w:shd w:val="clear" w:color="auto" w:fill="FFFFFF"/>
            </w:rPr>
          </w:rPrChange>
        </w:rPr>
        <w:t xml:space="preserve"> the reviewer pointed an important issue, i.e., the performance of our candidate marker in liquid biopsy. This is our follow-up study and we are currently in the process of </w:t>
      </w:r>
      <w:r w:rsidR="00E714AA" w:rsidRPr="003E0AB7">
        <w:rPr>
          <w:rFonts w:ascii="Arial" w:eastAsiaTheme="minorHAnsi" w:hAnsi="Arial" w:cs="Arial"/>
          <w:color w:val="000000"/>
          <w:kern w:val="0"/>
          <w:sz w:val="22"/>
          <w:szCs w:val="22"/>
          <w:shd w:val="clear" w:color="auto" w:fill="FFFFFF"/>
          <w:rPrChange w:id="738" w:author="Schrodi Lab" w:date="2020-03-15T00:36:00Z">
            <w:rPr>
              <w:rFonts w:ascii="Times New Roman" w:eastAsiaTheme="minorHAnsi" w:hAnsi="Times New Roman" w:cs="Times New Roman"/>
              <w:color w:val="000000"/>
              <w:kern w:val="0"/>
              <w:shd w:val="clear" w:color="auto" w:fill="FFFFFF"/>
            </w:rPr>
          </w:rPrChange>
        </w:rPr>
        <w:t xml:space="preserve">finding collaborators for </w:t>
      </w:r>
      <w:r w:rsidR="00BC284F" w:rsidRPr="003E0AB7">
        <w:rPr>
          <w:rFonts w:ascii="Arial" w:eastAsiaTheme="minorHAnsi" w:hAnsi="Arial" w:cs="Arial"/>
          <w:color w:val="000000"/>
          <w:kern w:val="0"/>
          <w:sz w:val="22"/>
          <w:szCs w:val="22"/>
          <w:shd w:val="clear" w:color="auto" w:fill="FFFFFF"/>
          <w:rPrChange w:id="739" w:author="Schrodi Lab" w:date="2020-03-15T00:36:00Z">
            <w:rPr>
              <w:rFonts w:ascii="Times New Roman" w:eastAsiaTheme="minorHAnsi" w:hAnsi="Times New Roman" w:cs="Times New Roman"/>
              <w:color w:val="000000"/>
              <w:kern w:val="0"/>
              <w:shd w:val="clear" w:color="auto" w:fill="FFFFFF"/>
            </w:rPr>
          </w:rPrChange>
        </w:rPr>
        <w:t xml:space="preserve">sample collection. Our finding started from LGA and HGA since we believe as the precancerous lesion, using adenoma tissues may lead us to discover the early marker </w:t>
      </w:r>
      <w:r w:rsidR="00E714AA" w:rsidRPr="003E0AB7">
        <w:rPr>
          <w:rFonts w:ascii="Arial" w:eastAsiaTheme="minorHAnsi" w:hAnsi="Arial" w:cs="Arial"/>
          <w:color w:val="000000"/>
          <w:kern w:val="0"/>
          <w:sz w:val="22"/>
          <w:szCs w:val="22"/>
          <w:shd w:val="clear" w:color="auto" w:fill="FFFFFF"/>
          <w:rPrChange w:id="740" w:author="Schrodi Lab" w:date="2020-03-15T00:36:00Z">
            <w:rPr>
              <w:rFonts w:ascii="Times New Roman" w:eastAsiaTheme="minorHAnsi" w:hAnsi="Times New Roman" w:cs="Times New Roman"/>
              <w:color w:val="000000"/>
              <w:kern w:val="0"/>
              <w:shd w:val="clear" w:color="auto" w:fill="FFFFFF"/>
            </w:rPr>
          </w:rPrChange>
        </w:rPr>
        <w:t>for</w:t>
      </w:r>
      <w:r w:rsidR="00BC284F" w:rsidRPr="003E0AB7">
        <w:rPr>
          <w:rFonts w:ascii="Arial" w:eastAsiaTheme="minorHAnsi" w:hAnsi="Arial" w:cs="Arial"/>
          <w:color w:val="000000"/>
          <w:kern w:val="0"/>
          <w:sz w:val="22"/>
          <w:szCs w:val="22"/>
          <w:shd w:val="clear" w:color="auto" w:fill="FFFFFF"/>
          <w:rPrChange w:id="741" w:author="Schrodi Lab" w:date="2020-03-15T00:36:00Z">
            <w:rPr>
              <w:rFonts w:ascii="Times New Roman" w:eastAsiaTheme="minorHAnsi" w:hAnsi="Times New Roman" w:cs="Times New Roman"/>
              <w:color w:val="000000"/>
              <w:kern w:val="0"/>
              <w:shd w:val="clear" w:color="auto" w:fill="FFFFFF"/>
            </w:rPr>
          </w:rPrChange>
        </w:rPr>
        <w:t xml:space="preserve"> cancer diagnosis. </w:t>
      </w:r>
      <w:r w:rsidR="006D302A" w:rsidRPr="003E0AB7">
        <w:rPr>
          <w:rFonts w:ascii="Arial" w:eastAsiaTheme="minorHAnsi" w:hAnsi="Arial" w:cs="Arial"/>
          <w:color w:val="000000"/>
          <w:kern w:val="0"/>
          <w:sz w:val="22"/>
          <w:szCs w:val="22"/>
          <w:shd w:val="clear" w:color="auto" w:fill="FFFFFF"/>
          <w:rPrChange w:id="742" w:author="Schrodi Lab" w:date="2020-03-15T00:36:00Z">
            <w:rPr>
              <w:rFonts w:ascii="Times New Roman" w:eastAsiaTheme="minorHAnsi" w:hAnsi="Times New Roman" w:cs="Times New Roman"/>
              <w:color w:val="000000"/>
              <w:kern w:val="0"/>
              <w:shd w:val="clear" w:color="auto" w:fill="FFFFFF"/>
            </w:rPr>
          </w:rPrChange>
        </w:rPr>
        <w:t xml:space="preserve">Currently most methylation markers </w:t>
      </w:r>
      <w:r w:rsidR="00CD09E4" w:rsidRPr="003E0AB7">
        <w:rPr>
          <w:rFonts w:ascii="Arial" w:eastAsiaTheme="minorHAnsi" w:hAnsi="Arial" w:cs="Arial"/>
          <w:color w:val="000000"/>
          <w:kern w:val="0"/>
          <w:sz w:val="22"/>
          <w:szCs w:val="22"/>
          <w:shd w:val="clear" w:color="auto" w:fill="FFFFFF"/>
          <w:rPrChange w:id="743" w:author="Schrodi Lab" w:date="2020-03-15T00:36:00Z">
            <w:rPr>
              <w:rFonts w:ascii="Times New Roman" w:eastAsiaTheme="minorHAnsi" w:hAnsi="Times New Roman" w:cs="Times New Roman"/>
              <w:color w:val="000000"/>
              <w:kern w:val="0"/>
              <w:shd w:val="clear" w:color="auto" w:fill="FFFFFF"/>
            </w:rPr>
          </w:rPrChange>
        </w:rPr>
        <w:t xml:space="preserve">were initially identified in cancer tissues </w:t>
      </w:r>
      <w:del w:id="744" w:author="czeng" w:date="2020-03-14T21:33:00Z">
        <w:r w:rsidR="00CD09E4" w:rsidRPr="003E0AB7" w:rsidDel="000A6007">
          <w:rPr>
            <w:rFonts w:ascii="Arial" w:eastAsiaTheme="minorHAnsi" w:hAnsi="Arial" w:cs="Arial"/>
            <w:color w:val="000000"/>
            <w:kern w:val="0"/>
            <w:sz w:val="22"/>
            <w:szCs w:val="22"/>
            <w:shd w:val="clear" w:color="auto" w:fill="FFFFFF"/>
            <w:rPrChange w:id="745" w:author="Schrodi Lab" w:date="2020-03-15T00:36:00Z">
              <w:rPr>
                <w:rFonts w:ascii="Times New Roman" w:eastAsiaTheme="minorHAnsi" w:hAnsi="Times New Roman" w:cs="Times New Roman"/>
                <w:color w:val="000000"/>
                <w:kern w:val="0"/>
                <w:shd w:val="clear" w:color="auto" w:fill="FFFFFF"/>
              </w:rPr>
            </w:rPrChange>
          </w:rPr>
          <w:delText xml:space="preserve">therefore </w:delText>
        </w:r>
      </w:del>
      <w:ins w:id="746" w:author="czeng" w:date="2020-03-14T21:33:00Z">
        <w:r w:rsidR="000A6007" w:rsidRPr="003E0AB7">
          <w:rPr>
            <w:rFonts w:ascii="Arial" w:eastAsiaTheme="minorHAnsi" w:hAnsi="Arial" w:cs="Arial"/>
            <w:color w:val="000000"/>
            <w:kern w:val="0"/>
            <w:sz w:val="22"/>
            <w:szCs w:val="22"/>
            <w:shd w:val="clear" w:color="auto" w:fill="FFFFFF"/>
            <w:rPrChange w:id="747" w:author="Schrodi Lab" w:date="2020-03-15T00:36:00Z">
              <w:rPr>
                <w:rFonts w:ascii="Times New Roman" w:eastAsiaTheme="minorHAnsi" w:hAnsi="Times New Roman" w:cs="Times New Roman"/>
                <w:color w:val="000000"/>
                <w:kern w:val="0"/>
                <w:shd w:val="clear" w:color="auto" w:fill="FFFFFF"/>
              </w:rPr>
            </w:rPrChange>
          </w:rPr>
          <w:t xml:space="preserve">and </w:t>
        </w:r>
      </w:ins>
      <w:r w:rsidR="00CD09E4" w:rsidRPr="003E0AB7">
        <w:rPr>
          <w:rFonts w:ascii="Arial" w:eastAsiaTheme="minorHAnsi" w:hAnsi="Arial" w:cs="Arial"/>
          <w:color w:val="000000"/>
          <w:kern w:val="0"/>
          <w:sz w:val="22"/>
          <w:szCs w:val="22"/>
          <w:shd w:val="clear" w:color="auto" w:fill="FFFFFF"/>
          <w:rPrChange w:id="748" w:author="Schrodi Lab" w:date="2020-03-15T00:36:00Z">
            <w:rPr>
              <w:rFonts w:ascii="Times New Roman" w:eastAsiaTheme="minorHAnsi" w:hAnsi="Times New Roman" w:cs="Times New Roman"/>
              <w:color w:val="000000"/>
              <w:kern w:val="0"/>
              <w:shd w:val="clear" w:color="auto" w:fill="FFFFFF"/>
            </w:rPr>
          </w:rPrChange>
        </w:rPr>
        <w:t xml:space="preserve">usually with less sensitivity </w:t>
      </w:r>
      <w:r w:rsidR="006D302A" w:rsidRPr="003E0AB7">
        <w:rPr>
          <w:rFonts w:ascii="Arial" w:eastAsiaTheme="minorHAnsi" w:hAnsi="Arial" w:cs="Arial"/>
          <w:color w:val="000000"/>
          <w:kern w:val="0"/>
          <w:sz w:val="22"/>
          <w:szCs w:val="22"/>
          <w:shd w:val="clear" w:color="auto" w:fill="FFFFFF"/>
          <w:rPrChange w:id="749" w:author="Schrodi Lab" w:date="2020-03-15T00:36:00Z">
            <w:rPr>
              <w:rFonts w:ascii="Times New Roman" w:eastAsiaTheme="minorHAnsi" w:hAnsi="Times New Roman" w:cs="Times New Roman"/>
              <w:color w:val="000000"/>
              <w:kern w:val="0"/>
              <w:shd w:val="clear" w:color="auto" w:fill="FFFFFF"/>
            </w:rPr>
          </w:rPrChange>
        </w:rPr>
        <w:t xml:space="preserve">in detection </w:t>
      </w:r>
      <w:del w:id="750" w:author="czeng" w:date="2020-03-14T21:33:00Z">
        <w:r w:rsidR="006D302A" w:rsidRPr="003E0AB7" w:rsidDel="000A6007">
          <w:rPr>
            <w:rFonts w:ascii="Arial" w:eastAsiaTheme="minorHAnsi" w:hAnsi="Arial" w:cs="Arial"/>
            <w:color w:val="000000"/>
            <w:kern w:val="0"/>
            <w:sz w:val="22"/>
            <w:szCs w:val="22"/>
            <w:shd w:val="clear" w:color="auto" w:fill="FFFFFF"/>
            <w:rPrChange w:id="751" w:author="Schrodi Lab" w:date="2020-03-15T00:36:00Z">
              <w:rPr>
                <w:rFonts w:ascii="Times New Roman" w:eastAsiaTheme="minorHAnsi" w:hAnsi="Times New Roman" w:cs="Times New Roman"/>
                <w:color w:val="000000"/>
                <w:kern w:val="0"/>
                <w:shd w:val="clear" w:color="auto" w:fill="FFFFFF"/>
              </w:rPr>
            </w:rPrChange>
          </w:rPr>
          <w:delText xml:space="preserve">of </w:delText>
        </w:r>
      </w:del>
      <w:ins w:id="752" w:author="czeng" w:date="2020-03-14T21:33:00Z">
        <w:r w:rsidR="000A6007" w:rsidRPr="003E0AB7">
          <w:rPr>
            <w:rFonts w:ascii="Arial" w:eastAsiaTheme="minorHAnsi" w:hAnsi="Arial" w:cs="Arial"/>
            <w:color w:val="000000"/>
            <w:kern w:val="0"/>
            <w:sz w:val="22"/>
            <w:szCs w:val="22"/>
            <w:shd w:val="clear" w:color="auto" w:fill="FFFFFF"/>
            <w:rPrChange w:id="753" w:author="Schrodi Lab" w:date="2020-03-15T00:36:00Z">
              <w:rPr>
                <w:rFonts w:ascii="Times New Roman" w:eastAsiaTheme="minorHAnsi" w:hAnsi="Times New Roman" w:cs="Times New Roman"/>
                <w:color w:val="000000"/>
                <w:kern w:val="0"/>
                <w:shd w:val="clear" w:color="auto" w:fill="FFFFFF"/>
              </w:rPr>
            </w:rPrChange>
          </w:rPr>
          <w:t xml:space="preserve">for </w:t>
        </w:r>
      </w:ins>
      <w:r w:rsidR="006D302A" w:rsidRPr="003E0AB7">
        <w:rPr>
          <w:rFonts w:ascii="Arial" w:eastAsiaTheme="minorHAnsi" w:hAnsi="Arial" w:cs="Arial"/>
          <w:color w:val="000000"/>
          <w:kern w:val="0"/>
          <w:sz w:val="22"/>
          <w:szCs w:val="22"/>
          <w:shd w:val="clear" w:color="auto" w:fill="FFFFFF"/>
          <w:rPrChange w:id="754" w:author="Schrodi Lab" w:date="2020-03-15T00:36:00Z">
            <w:rPr>
              <w:rFonts w:ascii="Times New Roman" w:eastAsiaTheme="minorHAnsi" w:hAnsi="Times New Roman" w:cs="Times New Roman"/>
              <w:color w:val="000000"/>
              <w:kern w:val="0"/>
              <w:shd w:val="clear" w:color="auto" w:fill="FFFFFF"/>
            </w:rPr>
          </w:rPrChange>
        </w:rPr>
        <w:t>stage I</w:t>
      </w:r>
      <w:ins w:id="755" w:author="czeng" w:date="2020-03-14T21:33:00Z">
        <w:r w:rsidR="000A6007" w:rsidRPr="003E0AB7">
          <w:rPr>
            <w:rFonts w:ascii="Arial" w:eastAsiaTheme="minorHAnsi" w:hAnsi="Arial" w:cs="Arial"/>
            <w:color w:val="000000"/>
            <w:kern w:val="0"/>
            <w:sz w:val="22"/>
            <w:szCs w:val="22"/>
            <w:shd w:val="clear" w:color="auto" w:fill="FFFFFF"/>
            <w:rPrChange w:id="756" w:author="Schrodi Lab" w:date="2020-03-15T00:36:00Z">
              <w:rPr>
                <w:rFonts w:ascii="Times New Roman" w:eastAsiaTheme="minorHAnsi" w:hAnsi="Times New Roman" w:cs="Times New Roman"/>
                <w:color w:val="000000"/>
                <w:kern w:val="0"/>
                <w:shd w:val="clear" w:color="auto" w:fill="FFFFFF"/>
              </w:rPr>
            </w:rPrChange>
          </w:rPr>
          <w:t xml:space="preserve"> of</w:t>
        </w:r>
      </w:ins>
      <w:r w:rsidR="006D302A" w:rsidRPr="003E0AB7">
        <w:rPr>
          <w:rFonts w:ascii="Arial" w:eastAsiaTheme="minorHAnsi" w:hAnsi="Arial" w:cs="Arial"/>
          <w:color w:val="000000"/>
          <w:kern w:val="0"/>
          <w:sz w:val="22"/>
          <w:szCs w:val="22"/>
          <w:shd w:val="clear" w:color="auto" w:fill="FFFFFF"/>
          <w:rPrChange w:id="757" w:author="Schrodi Lab" w:date="2020-03-15T00:36:00Z">
            <w:rPr>
              <w:rFonts w:ascii="Times New Roman" w:eastAsiaTheme="minorHAnsi" w:hAnsi="Times New Roman" w:cs="Times New Roman"/>
              <w:color w:val="000000"/>
              <w:kern w:val="0"/>
              <w:shd w:val="clear" w:color="auto" w:fill="FFFFFF"/>
            </w:rPr>
          </w:rPrChange>
        </w:rPr>
        <w:t xml:space="preserve"> CRC. Therefore, our result of </w:t>
      </w:r>
      <w:r w:rsidR="006D302A" w:rsidRPr="003E0AB7">
        <w:rPr>
          <w:rFonts w:ascii="Arial" w:eastAsiaTheme="minorHAnsi" w:hAnsi="Arial" w:cs="Arial"/>
          <w:color w:val="000000" w:themeColor="text1"/>
          <w:kern w:val="0"/>
          <w:sz w:val="22"/>
          <w:szCs w:val="22"/>
          <w:shd w:val="clear" w:color="auto" w:fill="FFFFFF"/>
          <w:rPrChange w:id="758" w:author="Schrodi Lab" w:date="2020-03-15T00:36:00Z">
            <w:rPr>
              <w:rFonts w:ascii="Times New Roman" w:eastAsiaTheme="minorHAnsi" w:hAnsi="Times New Roman" w:cs="Times New Roman"/>
              <w:color w:val="000000" w:themeColor="text1"/>
              <w:kern w:val="0"/>
              <w:shd w:val="clear" w:color="auto" w:fill="FFFFFF"/>
            </w:rPr>
          </w:rPrChange>
        </w:rPr>
        <w:t xml:space="preserve">ADHFE1 </w:t>
      </w:r>
      <w:r w:rsidR="00CD09E4" w:rsidRPr="003E0AB7">
        <w:rPr>
          <w:rFonts w:ascii="Arial" w:eastAsiaTheme="minorHAnsi" w:hAnsi="Arial" w:cs="Arial"/>
          <w:color w:val="000000" w:themeColor="text1"/>
          <w:kern w:val="0"/>
          <w:sz w:val="22"/>
          <w:szCs w:val="22"/>
          <w:shd w:val="clear" w:color="auto" w:fill="FFFFFF"/>
          <w:rPrChange w:id="759" w:author="Schrodi Lab" w:date="2020-03-15T00:36:00Z">
            <w:rPr>
              <w:rFonts w:ascii="Times New Roman" w:eastAsiaTheme="minorHAnsi" w:hAnsi="Times New Roman" w:cs="Times New Roman"/>
              <w:color w:val="000000" w:themeColor="text1"/>
              <w:kern w:val="0"/>
              <w:shd w:val="clear" w:color="auto" w:fill="FFFFFF"/>
            </w:rPr>
          </w:rPrChange>
        </w:rPr>
        <w:t xml:space="preserve">from adenoma </w:t>
      </w:r>
      <w:r w:rsidR="006D302A" w:rsidRPr="003E0AB7">
        <w:rPr>
          <w:rFonts w:ascii="Arial" w:eastAsiaTheme="minorHAnsi" w:hAnsi="Arial" w:cs="Arial"/>
          <w:color w:val="000000" w:themeColor="text1"/>
          <w:kern w:val="0"/>
          <w:sz w:val="22"/>
          <w:szCs w:val="22"/>
          <w:shd w:val="clear" w:color="auto" w:fill="FFFFFF"/>
          <w:rPrChange w:id="760" w:author="Schrodi Lab" w:date="2020-03-15T00:36:00Z">
            <w:rPr>
              <w:rFonts w:ascii="Times New Roman" w:eastAsiaTheme="minorHAnsi" w:hAnsi="Times New Roman" w:cs="Times New Roman"/>
              <w:color w:val="000000" w:themeColor="text1"/>
              <w:kern w:val="0"/>
              <w:shd w:val="clear" w:color="auto" w:fill="FFFFFF"/>
            </w:rPr>
          </w:rPrChange>
        </w:rPr>
        <w:t xml:space="preserve">appears </w:t>
      </w:r>
      <w:del w:id="761" w:author="czeng" w:date="2020-03-14T21:34:00Z">
        <w:r w:rsidR="006D302A" w:rsidRPr="003E0AB7" w:rsidDel="000A6007">
          <w:rPr>
            <w:rFonts w:ascii="Arial" w:eastAsiaTheme="minorHAnsi" w:hAnsi="Arial" w:cs="Arial"/>
            <w:color w:val="000000" w:themeColor="text1"/>
            <w:kern w:val="0"/>
            <w:sz w:val="22"/>
            <w:szCs w:val="22"/>
            <w:shd w:val="clear" w:color="auto" w:fill="FFFFFF"/>
            <w:rPrChange w:id="762" w:author="Schrodi Lab" w:date="2020-03-15T00:36:00Z">
              <w:rPr>
                <w:rFonts w:ascii="Times New Roman" w:eastAsiaTheme="minorHAnsi" w:hAnsi="Times New Roman" w:cs="Times New Roman"/>
                <w:color w:val="000000" w:themeColor="text1"/>
                <w:kern w:val="0"/>
                <w:shd w:val="clear" w:color="auto" w:fill="FFFFFF"/>
              </w:rPr>
            </w:rPrChange>
          </w:rPr>
          <w:delText xml:space="preserve">very </w:delText>
        </w:r>
      </w:del>
      <w:r w:rsidR="006D302A" w:rsidRPr="003E0AB7">
        <w:rPr>
          <w:rFonts w:ascii="Arial" w:eastAsiaTheme="minorHAnsi" w:hAnsi="Arial" w:cs="Arial"/>
          <w:color w:val="000000" w:themeColor="text1"/>
          <w:kern w:val="0"/>
          <w:sz w:val="22"/>
          <w:szCs w:val="22"/>
          <w:shd w:val="clear" w:color="auto" w:fill="FFFFFF"/>
          <w:rPrChange w:id="763" w:author="Schrodi Lab" w:date="2020-03-15T00:36:00Z">
            <w:rPr>
              <w:rFonts w:ascii="Times New Roman" w:eastAsiaTheme="minorHAnsi" w:hAnsi="Times New Roman" w:cs="Times New Roman"/>
              <w:color w:val="000000" w:themeColor="text1"/>
              <w:kern w:val="0"/>
              <w:shd w:val="clear" w:color="auto" w:fill="FFFFFF"/>
            </w:rPr>
          </w:rPrChange>
        </w:rPr>
        <w:t xml:space="preserve">promising </w:t>
      </w:r>
      <w:r w:rsidR="00CD09E4" w:rsidRPr="003E0AB7">
        <w:rPr>
          <w:rFonts w:ascii="Arial" w:eastAsiaTheme="minorHAnsi" w:hAnsi="Arial" w:cs="Arial"/>
          <w:color w:val="000000" w:themeColor="text1"/>
          <w:kern w:val="0"/>
          <w:sz w:val="22"/>
          <w:szCs w:val="22"/>
          <w:shd w:val="clear" w:color="auto" w:fill="FFFFFF"/>
          <w:rPrChange w:id="764" w:author="Schrodi Lab" w:date="2020-03-15T00:36:00Z">
            <w:rPr>
              <w:rFonts w:ascii="Times New Roman" w:eastAsiaTheme="minorHAnsi" w:hAnsi="Times New Roman" w:cs="Times New Roman"/>
              <w:color w:val="000000" w:themeColor="text1"/>
              <w:kern w:val="0"/>
              <w:shd w:val="clear" w:color="auto" w:fill="FFFFFF"/>
            </w:rPr>
          </w:rPrChange>
        </w:rPr>
        <w:t>in early detection so</w:t>
      </w:r>
      <w:r w:rsidR="006D302A" w:rsidRPr="003E0AB7">
        <w:rPr>
          <w:rFonts w:ascii="Arial" w:eastAsiaTheme="minorHAnsi" w:hAnsi="Arial" w:cs="Arial"/>
          <w:color w:val="000000" w:themeColor="text1"/>
          <w:kern w:val="0"/>
          <w:sz w:val="22"/>
          <w:szCs w:val="22"/>
          <w:shd w:val="clear" w:color="auto" w:fill="FFFFFF"/>
          <w:rPrChange w:id="765" w:author="Schrodi Lab" w:date="2020-03-15T00:36:00Z">
            <w:rPr>
              <w:rFonts w:ascii="Times New Roman" w:eastAsiaTheme="minorHAnsi" w:hAnsi="Times New Roman" w:cs="Times New Roman"/>
              <w:color w:val="000000" w:themeColor="text1"/>
              <w:kern w:val="0"/>
              <w:shd w:val="clear" w:color="auto" w:fill="FFFFFF"/>
            </w:rPr>
          </w:rPrChange>
        </w:rPr>
        <w:t xml:space="preserve"> </w:t>
      </w:r>
      <w:r w:rsidR="006D302A" w:rsidRPr="003E0AB7">
        <w:rPr>
          <w:rFonts w:ascii="Arial" w:eastAsiaTheme="minorHAnsi" w:hAnsi="Arial" w:cs="Arial"/>
          <w:color w:val="000000"/>
          <w:kern w:val="0"/>
          <w:sz w:val="22"/>
          <w:szCs w:val="22"/>
          <w:shd w:val="clear" w:color="auto" w:fill="FFFFFF"/>
          <w:rPrChange w:id="766" w:author="Schrodi Lab" w:date="2020-03-15T00:36:00Z">
            <w:rPr>
              <w:rFonts w:ascii="Times New Roman" w:eastAsiaTheme="minorHAnsi" w:hAnsi="Times New Roman" w:cs="Times New Roman"/>
              <w:color w:val="000000"/>
              <w:kern w:val="0"/>
              <w:shd w:val="clear" w:color="auto" w:fill="FFFFFF"/>
            </w:rPr>
          </w:rPrChange>
        </w:rPr>
        <w:t>we focused on the tissue samples to identify candidates first then tested their performance in the public datasets.</w:t>
      </w:r>
      <w:r w:rsidR="006D302A" w:rsidRPr="003E0AB7">
        <w:rPr>
          <w:rFonts w:ascii="Arial" w:eastAsiaTheme="minorHAnsi" w:hAnsi="Arial" w:cs="Arial"/>
          <w:color w:val="000000" w:themeColor="text1"/>
          <w:kern w:val="0"/>
          <w:sz w:val="22"/>
          <w:szCs w:val="22"/>
          <w:shd w:val="clear" w:color="auto" w:fill="FFFFFF"/>
          <w:rPrChange w:id="767" w:author="Schrodi Lab" w:date="2020-03-15T00:36:00Z">
            <w:rPr>
              <w:rFonts w:ascii="Times New Roman" w:eastAsiaTheme="minorHAnsi" w:hAnsi="Times New Roman" w:cs="Times New Roman"/>
              <w:color w:val="000000" w:themeColor="text1"/>
              <w:kern w:val="0"/>
              <w:shd w:val="clear" w:color="auto" w:fill="FFFFFF"/>
            </w:rPr>
          </w:rPrChange>
        </w:rPr>
        <w:t xml:space="preserve"> </w:t>
      </w:r>
    </w:p>
    <w:p w14:paraId="40BD046A" w14:textId="45DFA3C3" w:rsidR="00CD09E4" w:rsidRPr="003E0AB7" w:rsidRDefault="00E714AA" w:rsidP="0088732E">
      <w:pPr>
        <w:widowControl/>
        <w:snapToGrid w:val="0"/>
        <w:spacing w:afterLines="50" w:after="163"/>
        <w:rPr>
          <w:rFonts w:ascii="Arial" w:eastAsiaTheme="minorHAnsi" w:hAnsi="Arial" w:cs="Arial"/>
          <w:color w:val="000000"/>
          <w:kern w:val="0"/>
          <w:sz w:val="22"/>
          <w:szCs w:val="22"/>
          <w:shd w:val="clear" w:color="auto" w:fill="FFFFFF"/>
          <w:rPrChange w:id="768" w:author="Schrodi Lab" w:date="2020-03-15T00:36:00Z">
            <w:rPr>
              <w:rFonts w:ascii="Times New Roman" w:eastAsiaTheme="minorHAnsi" w:hAnsi="Times New Roman" w:cs="Times New Roman"/>
              <w:color w:val="000000"/>
              <w:kern w:val="0"/>
              <w:shd w:val="clear" w:color="auto" w:fill="FFFFFF"/>
            </w:rPr>
          </w:rPrChange>
        </w:rPr>
      </w:pPr>
      <w:r w:rsidRPr="003E0AB7">
        <w:rPr>
          <w:rFonts w:ascii="Arial" w:eastAsiaTheme="minorHAnsi" w:hAnsi="Arial" w:cs="Arial"/>
          <w:color w:val="000000"/>
          <w:kern w:val="0"/>
          <w:sz w:val="22"/>
          <w:szCs w:val="22"/>
          <w:shd w:val="clear" w:color="auto" w:fill="FFFFFF"/>
          <w:rPrChange w:id="769" w:author="Schrodi Lab" w:date="2020-03-15T00:36:00Z">
            <w:rPr>
              <w:rFonts w:ascii="Times New Roman" w:eastAsiaTheme="minorHAnsi" w:hAnsi="Times New Roman" w:cs="Times New Roman"/>
              <w:color w:val="000000"/>
              <w:kern w:val="0"/>
              <w:shd w:val="clear" w:color="auto" w:fill="FFFFFF"/>
            </w:rPr>
          </w:rPrChange>
        </w:rPr>
        <w:t xml:space="preserve">We apologize for </w:t>
      </w:r>
      <w:proofErr w:type="gramStart"/>
      <w:r w:rsidRPr="003E0AB7">
        <w:rPr>
          <w:rFonts w:ascii="Arial" w:eastAsiaTheme="minorHAnsi" w:hAnsi="Arial" w:cs="Arial"/>
          <w:color w:val="000000"/>
          <w:kern w:val="0"/>
          <w:sz w:val="22"/>
          <w:szCs w:val="22"/>
          <w:shd w:val="clear" w:color="auto" w:fill="FFFFFF"/>
          <w:rPrChange w:id="770" w:author="Schrodi Lab" w:date="2020-03-15T00:36:00Z">
            <w:rPr>
              <w:rFonts w:ascii="Times New Roman" w:eastAsiaTheme="minorHAnsi" w:hAnsi="Times New Roman" w:cs="Times New Roman"/>
              <w:color w:val="000000"/>
              <w:kern w:val="0"/>
              <w:shd w:val="clear" w:color="auto" w:fill="FFFFFF"/>
            </w:rPr>
          </w:rPrChange>
        </w:rPr>
        <w:t>lacking of</w:t>
      </w:r>
      <w:proofErr w:type="gramEnd"/>
      <w:r w:rsidRPr="003E0AB7">
        <w:rPr>
          <w:rFonts w:ascii="Arial" w:eastAsiaTheme="minorHAnsi" w:hAnsi="Arial" w:cs="Arial"/>
          <w:color w:val="000000"/>
          <w:kern w:val="0"/>
          <w:sz w:val="22"/>
          <w:szCs w:val="22"/>
          <w:shd w:val="clear" w:color="auto" w:fill="FFFFFF"/>
          <w:rPrChange w:id="771" w:author="Schrodi Lab" w:date="2020-03-15T00:36:00Z">
            <w:rPr>
              <w:rFonts w:ascii="Times New Roman" w:eastAsiaTheme="minorHAnsi" w:hAnsi="Times New Roman" w:cs="Times New Roman"/>
              <w:color w:val="000000"/>
              <w:kern w:val="0"/>
              <w:shd w:val="clear" w:color="auto" w:fill="FFFFFF"/>
            </w:rPr>
          </w:rPrChange>
        </w:rPr>
        <w:t xml:space="preserve"> inclusion of certain papers especially for </w:t>
      </w:r>
      <w:r w:rsidR="00CD09E4" w:rsidRPr="003E0AB7">
        <w:rPr>
          <w:rFonts w:ascii="Arial" w:eastAsiaTheme="minorHAnsi" w:hAnsi="Arial" w:cs="Arial"/>
          <w:color w:val="000000"/>
          <w:kern w:val="0"/>
          <w:sz w:val="22"/>
          <w:szCs w:val="22"/>
          <w:shd w:val="clear" w:color="auto" w:fill="FFFFFF"/>
          <w:rPrChange w:id="772" w:author="Schrodi Lab" w:date="2020-03-15T00:36:00Z">
            <w:rPr>
              <w:rFonts w:ascii="Times New Roman" w:eastAsiaTheme="minorHAnsi" w:hAnsi="Times New Roman" w:cs="Times New Roman"/>
              <w:color w:val="000000"/>
              <w:kern w:val="0"/>
              <w:shd w:val="clear" w:color="auto" w:fill="FFFFFF"/>
            </w:rPr>
          </w:rPrChange>
        </w:rPr>
        <w:t xml:space="preserve">a </w:t>
      </w:r>
      <w:r w:rsidRPr="003E0AB7">
        <w:rPr>
          <w:rFonts w:ascii="Arial" w:eastAsiaTheme="minorHAnsi" w:hAnsi="Arial" w:cs="Arial"/>
          <w:color w:val="000000"/>
          <w:kern w:val="0"/>
          <w:sz w:val="22"/>
          <w:szCs w:val="22"/>
          <w:shd w:val="clear" w:color="auto" w:fill="FFFFFF"/>
          <w:rPrChange w:id="773" w:author="Schrodi Lab" w:date="2020-03-15T00:36:00Z">
            <w:rPr>
              <w:rFonts w:ascii="Times New Roman" w:eastAsiaTheme="minorHAnsi" w:hAnsi="Times New Roman" w:cs="Times New Roman"/>
              <w:color w:val="000000"/>
              <w:kern w:val="0"/>
              <w:shd w:val="clear" w:color="auto" w:fill="FFFFFF"/>
            </w:rPr>
          </w:rPrChange>
        </w:rPr>
        <w:t xml:space="preserve">related review. We discussed related results in revised version. </w:t>
      </w:r>
      <w:r w:rsidR="00CD09E4" w:rsidRPr="003E0AB7">
        <w:rPr>
          <w:rFonts w:ascii="Arial" w:eastAsiaTheme="minorHAnsi" w:hAnsi="Arial" w:cs="Arial"/>
          <w:color w:val="000000"/>
          <w:kern w:val="0"/>
          <w:sz w:val="22"/>
          <w:szCs w:val="22"/>
          <w:shd w:val="clear" w:color="auto" w:fill="FFFFFF"/>
          <w:rPrChange w:id="774" w:author="Schrodi Lab" w:date="2020-03-15T00:36:00Z">
            <w:rPr>
              <w:rFonts w:ascii="Times New Roman" w:eastAsiaTheme="minorHAnsi" w:hAnsi="Times New Roman" w:cs="Times New Roman"/>
              <w:color w:val="000000"/>
              <w:kern w:val="0"/>
              <w:shd w:val="clear" w:color="auto" w:fill="FFFFFF"/>
            </w:rPr>
          </w:rPrChange>
        </w:rPr>
        <w:t>In brief, for the ten genes validated in one study (</w:t>
      </w:r>
      <w:proofErr w:type="spellStart"/>
      <w:r w:rsidR="00CD09E4" w:rsidRPr="003E0AB7">
        <w:rPr>
          <w:rFonts w:ascii="Arial" w:eastAsiaTheme="minorHAnsi" w:hAnsi="Arial" w:cs="Arial"/>
          <w:color w:val="000000"/>
          <w:kern w:val="0"/>
          <w:sz w:val="22"/>
          <w:szCs w:val="22"/>
          <w:shd w:val="clear" w:color="auto" w:fill="FFFFFF"/>
          <w:rPrChange w:id="775" w:author="Schrodi Lab" w:date="2020-03-15T00:36:00Z">
            <w:rPr>
              <w:rFonts w:ascii="Times New Roman" w:eastAsiaTheme="minorHAnsi" w:hAnsi="Times New Roman" w:cs="Times New Roman"/>
              <w:color w:val="000000"/>
              <w:kern w:val="0"/>
              <w:shd w:val="clear" w:color="auto" w:fill="FFFFFF"/>
            </w:rPr>
          </w:rPrChange>
        </w:rPr>
        <w:t>PLoS</w:t>
      </w:r>
      <w:proofErr w:type="spellEnd"/>
      <w:r w:rsidR="00CD09E4" w:rsidRPr="003E0AB7">
        <w:rPr>
          <w:rFonts w:ascii="Arial" w:eastAsiaTheme="minorHAnsi" w:hAnsi="Arial" w:cs="Arial"/>
          <w:color w:val="000000"/>
          <w:kern w:val="0"/>
          <w:sz w:val="22"/>
          <w:szCs w:val="22"/>
          <w:shd w:val="clear" w:color="auto" w:fill="FFFFFF"/>
          <w:rPrChange w:id="776" w:author="Schrodi Lab" w:date="2020-03-15T00:36:00Z">
            <w:rPr>
              <w:rFonts w:ascii="Times New Roman" w:eastAsiaTheme="minorHAnsi" w:hAnsi="Times New Roman" w:cs="Times New Roman"/>
              <w:color w:val="000000"/>
              <w:kern w:val="0"/>
              <w:shd w:val="clear" w:color="auto" w:fill="FFFFFF"/>
            </w:rPr>
          </w:rPrChange>
        </w:rPr>
        <w:t xml:space="preserve"> ONE) were all hyper-methylated in our data, which to some extent is consistent with our results.</w:t>
      </w:r>
    </w:p>
    <w:p w14:paraId="4909D86D" w14:textId="3F9B8065" w:rsidR="00C3096D"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777"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rPrChange w:id="778" w:author="Schrodi Lab" w:date="2020-03-15T00:36:00Z">
            <w:rPr>
              <w:rFonts w:ascii="Times New Roman" w:eastAsiaTheme="minorHAnsi" w:hAnsi="Times New Roman" w:cs="Times New Roman"/>
              <w:color w:val="000000"/>
              <w:kern w:val="0"/>
            </w:rPr>
          </w:rPrChange>
        </w:rPr>
        <w:br/>
      </w:r>
      <w:r w:rsidR="009670AB" w:rsidRPr="003E0AB7">
        <w:rPr>
          <w:rFonts w:ascii="Arial" w:eastAsiaTheme="minorHAnsi" w:hAnsi="Arial" w:cs="Arial"/>
          <w:b/>
          <w:color w:val="000000"/>
          <w:kern w:val="0"/>
          <w:sz w:val="22"/>
          <w:szCs w:val="22"/>
          <w:shd w:val="clear" w:color="auto" w:fill="FFFFFF"/>
          <w:rPrChange w:id="779" w:author="Schrodi Lab" w:date="2020-03-15T00:36:00Z">
            <w:rPr>
              <w:rFonts w:ascii="Times New Roman" w:eastAsiaTheme="minorHAnsi" w:hAnsi="Times New Roman" w:cs="Times New Roman"/>
              <w:b/>
              <w:color w:val="000000"/>
              <w:kern w:val="0"/>
              <w:shd w:val="clear" w:color="auto" w:fill="FFFFFF"/>
            </w:rPr>
          </w:rPrChange>
        </w:rPr>
        <w:t xml:space="preserve">3. </w:t>
      </w:r>
      <w:r w:rsidRPr="003E0AB7">
        <w:rPr>
          <w:rFonts w:ascii="Arial" w:eastAsiaTheme="minorHAnsi" w:hAnsi="Arial" w:cs="Arial"/>
          <w:b/>
          <w:color w:val="000000"/>
          <w:kern w:val="0"/>
          <w:sz w:val="22"/>
          <w:szCs w:val="22"/>
          <w:shd w:val="clear" w:color="auto" w:fill="FFFFFF"/>
          <w:rPrChange w:id="780" w:author="Schrodi Lab" w:date="2020-03-15T00:36:00Z">
            <w:rPr>
              <w:rFonts w:ascii="Times New Roman" w:eastAsiaTheme="minorHAnsi" w:hAnsi="Times New Roman" w:cs="Times New Roman"/>
              <w:b/>
              <w:color w:val="000000"/>
              <w:kern w:val="0"/>
              <w:shd w:val="clear" w:color="auto" w:fill="FFFFFF"/>
            </w:rPr>
          </w:rPrChange>
        </w:rPr>
        <w:t xml:space="preserve">If the aim of the work is not the tissues diagnostics but more a liquid biopsy diagnosis based early </w:t>
      </w:r>
      <w:r w:rsidRPr="003E0AB7">
        <w:rPr>
          <w:rFonts w:ascii="Arial" w:eastAsiaTheme="minorHAnsi" w:hAnsi="Arial" w:cs="Arial"/>
          <w:b/>
          <w:color w:val="000000"/>
          <w:kern w:val="0"/>
          <w:sz w:val="22"/>
          <w:szCs w:val="22"/>
          <w:shd w:val="clear" w:color="auto" w:fill="FFFFFF"/>
          <w:rPrChange w:id="781" w:author="Schrodi Lab" w:date="2020-03-15T00:36:00Z">
            <w:rPr>
              <w:rFonts w:ascii="Times New Roman" w:eastAsiaTheme="minorHAnsi" w:hAnsi="Times New Roman" w:cs="Times New Roman"/>
              <w:b/>
              <w:color w:val="000000"/>
              <w:kern w:val="0"/>
              <w:shd w:val="clear" w:color="auto" w:fill="FFFFFF"/>
            </w:rPr>
          </w:rPrChange>
        </w:rPr>
        <w:lastRenderedPageBreak/>
        <w:t>diagnosis of ca</w:t>
      </w:r>
      <w:r w:rsidR="00345210" w:rsidRPr="003E0AB7">
        <w:rPr>
          <w:rFonts w:ascii="Arial" w:eastAsiaTheme="minorHAnsi" w:hAnsi="Arial" w:cs="Arial"/>
          <w:b/>
          <w:color w:val="000000"/>
          <w:kern w:val="0"/>
          <w:sz w:val="22"/>
          <w:szCs w:val="22"/>
          <w:shd w:val="clear" w:color="auto" w:fill="FFFFFF"/>
          <w:rPrChange w:id="782" w:author="Schrodi Lab" w:date="2020-03-15T00:36:00Z">
            <w:rPr>
              <w:rFonts w:ascii="Times New Roman" w:eastAsiaTheme="minorHAnsi" w:hAnsi="Times New Roman" w:cs="Times New Roman"/>
              <w:b/>
              <w:color w:val="000000"/>
              <w:kern w:val="0"/>
              <w:shd w:val="clear" w:color="auto" w:fill="FFFFFF"/>
            </w:rPr>
          </w:rPrChange>
        </w:rPr>
        <w:t>ncer, the identified biomarker </w:t>
      </w:r>
      <w:r w:rsidRPr="003E0AB7">
        <w:rPr>
          <w:rFonts w:ascii="Arial" w:eastAsiaTheme="minorHAnsi" w:hAnsi="Arial" w:cs="Arial"/>
          <w:b/>
          <w:color w:val="000000"/>
          <w:kern w:val="0"/>
          <w:sz w:val="22"/>
          <w:szCs w:val="22"/>
          <w:shd w:val="clear" w:color="auto" w:fill="FFFFFF"/>
          <w:rPrChange w:id="783" w:author="Schrodi Lab" w:date="2020-03-15T00:36:00Z">
            <w:rPr>
              <w:rFonts w:ascii="Times New Roman" w:eastAsiaTheme="minorHAnsi" w:hAnsi="Times New Roman" w:cs="Times New Roman"/>
              <w:b/>
              <w:color w:val="000000"/>
              <w:kern w:val="0"/>
              <w:shd w:val="clear" w:color="auto" w:fill="FFFFFF"/>
            </w:rPr>
          </w:rPrChange>
        </w:rPr>
        <w:t>ADHFE1 should have been tested in cell free circulating DNA samples, as well.</w:t>
      </w:r>
    </w:p>
    <w:p w14:paraId="01C46779" w14:textId="2EC01486" w:rsidR="00345210" w:rsidRPr="003E0AB7" w:rsidRDefault="00345210" w:rsidP="0088732E">
      <w:pPr>
        <w:widowControl/>
        <w:snapToGrid w:val="0"/>
        <w:spacing w:afterLines="50" w:after="163"/>
        <w:rPr>
          <w:rFonts w:ascii="Arial" w:eastAsiaTheme="minorHAnsi" w:hAnsi="Arial" w:cs="Arial"/>
          <w:color w:val="000000"/>
          <w:kern w:val="0"/>
          <w:sz w:val="22"/>
          <w:szCs w:val="22"/>
          <w:shd w:val="clear" w:color="auto" w:fill="FFFFFF"/>
          <w:rPrChange w:id="784" w:author="Schrodi Lab" w:date="2020-03-15T00:36:00Z">
            <w:rPr>
              <w:rFonts w:ascii="Times New Roman" w:eastAsiaTheme="minorHAnsi" w:hAnsi="Times New Roman" w:cs="Times New Roman"/>
              <w:color w:val="000000"/>
              <w:kern w:val="0"/>
              <w:shd w:val="clear" w:color="auto" w:fill="FFFFFF"/>
            </w:rPr>
          </w:rPrChange>
        </w:rPr>
      </w:pPr>
      <w:bookmarkStart w:id="785" w:name="OLE_LINK102"/>
      <w:bookmarkStart w:id="786" w:name="OLE_LINK103"/>
      <w:r w:rsidRPr="003E0AB7">
        <w:rPr>
          <w:rFonts w:ascii="Arial" w:eastAsiaTheme="minorHAnsi" w:hAnsi="Arial" w:cs="Arial"/>
          <w:color w:val="000000"/>
          <w:kern w:val="0"/>
          <w:sz w:val="22"/>
          <w:szCs w:val="22"/>
          <w:shd w:val="clear" w:color="auto" w:fill="FFFFFF"/>
          <w:rPrChange w:id="787" w:author="Schrodi Lab" w:date="2020-03-15T00:36:00Z">
            <w:rPr>
              <w:rFonts w:ascii="Times New Roman" w:eastAsiaTheme="minorHAnsi" w:hAnsi="Times New Roman" w:cs="Times New Roman"/>
              <w:color w:val="000000"/>
              <w:kern w:val="0"/>
              <w:shd w:val="clear" w:color="auto" w:fill="FFFFFF"/>
            </w:rPr>
          </w:rPrChange>
        </w:rPr>
        <w:t>A</w:t>
      </w:r>
      <w:r w:rsidR="00E92B0C" w:rsidRPr="003E0AB7">
        <w:rPr>
          <w:rFonts w:ascii="Arial" w:eastAsiaTheme="minorHAnsi" w:hAnsi="Arial" w:cs="Arial"/>
          <w:color w:val="000000"/>
          <w:kern w:val="0"/>
          <w:sz w:val="22"/>
          <w:szCs w:val="22"/>
          <w:shd w:val="clear" w:color="auto" w:fill="FFFFFF"/>
          <w:rPrChange w:id="788" w:author="Schrodi Lab" w:date="2020-03-15T00:36:00Z">
            <w:rPr>
              <w:rFonts w:ascii="Times New Roman" w:eastAsiaTheme="minorHAnsi" w:hAnsi="Times New Roman" w:cs="Times New Roman"/>
              <w:color w:val="000000"/>
              <w:kern w:val="0"/>
              <w:shd w:val="clear" w:color="auto" w:fill="FFFFFF"/>
            </w:rPr>
          </w:rPrChange>
        </w:rPr>
        <w:t xml:space="preserve">s mentioned above, candidate marker in </w:t>
      </w:r>
      <w:proofErr w:type="spellStart"/>
      <w:r w:rsidR="00E92B0C" w:rsidRPr="003E0AB7">
        <w:rPr>
          <w:rFonts w:ascii="Arial" w:eastAsiaTheme="minorHAnsi" w:hAnsi="Arial" w:cs="Arial"/>
          <w:color w:val="000000"/>
          <w:kern w:val="0"/>
          <w:sz w:val="22"/>
          <w:szCs w:val="22"/>
          <w:shd w:val="clear" w:color="auto" w:fill="FFFFFF"/>
          <w:rPrChange w:id="789" w:author="Schrodi Lab" w:date="2020-03-15T00:36:00Z">
            <w:rPr>
              <w:rFonts w:ascii="Times New Roman" w:eastAsiaTheme="minorHAnsi" w:hAnsi="Times New Roman" w:cs="Times New Roman"/>
              <w:color w:val="000000"/>
              <w:kern w:val="0"/>
              <w:shd w:val="clear" w:color="auto" w:fill="FFFFFF"/>
            </w:rPr>
          </w:rPrChange>
        </w:rPr>
        <w:t>cfDNA</w:t>
      </w:r>
      <w:proofErr w:type="spellEnd"/>
      <w:r w:rsidR="00E92B0C" w:rsidRPr="003E0AB7">
        <w:rPr>
          <w:rFonts w:ascii="Arial" w:eastAsiaTheme="minorHAnsi" w:hAnsi="Arial" w:cs="Arial"/>
          <w:color w:val="000000"/>
          <w:kern w:val="0"/>
          <w:sz w:val="22"/>
          <w:szCs w:val="22"/>
          <w:shd w:val="clear" w:color="auto" w:fill="FFFFFF"/>
          <w:rPrChange w:id="790" w:author="Schrodi Lab" w:date="2020-03-15T00:36:00Z">
            <w:rPr>
              <w:rFonts w:ascii="Times New Roman" w:eastAsiaTheme="minorHAnsi" w:hAnsi="Times New Roman" w:cs="Times New Roman"/>
              <w:color w:val="000000"/>
              <w:kern w:val="0"/>
              <w:shd w:val="clear" w:color="auto" w:fill="FFFFFF"/>
            </w:rPr>
          </w:rPrChange>
        </w:rPr>
        <w:t xml:space="preserve"> is our follow-up study. Regarding the samples used in current study, we were unable to obtain </w:t>
      </w:r>
      <w:proofErr w:type="spellStart"/>
      <w:r w:rsidR="00E92B0C" w:rsidRPr="003E0AB7">
        <w:rPr>
          <w:rFonts w:ascii="Arial" w:eastAsiaTheme="minorHAnsi" w:hAnsi="Arial" w:cs="Arial"/>
          <w:color w:val="000000"/>
          <w:kern w:val="0"/>
          <w:sz w:val="22"/>
          <w:szCs w:val="22"/>
          <w:shd w:val="clear" w:color="auto" w:fill="FFFFFF"/>
          <w:rPrChange w:id="791" w:author="Schrodi Lab" w:date="2020-03-15T00:36:00Z">
            <w:rPr>
              <w:rFonts w:ascii="Times New Roman" w:eastAsiaTheme="minorHAnsi" w:hAnsi="Times New Roman" w:cs="Times New Roman"/>
              <w:color w:val="000000"/>
              <w:kern w:val="0"/>
              <w:shd w:val="clear" w:color="auto" w:fill="FFFFFF"/>
            </w:rPr>
          </w:rPrChange>
        </w:rPr>
        <w:t>cfDNA</w:t>
      </w:r>
      <w:proofErr w:type="spellEnd"/>
      <w:r w:rsidR="00E92B0C" w:rsidRPr="003E0AB7">
        <w:rPr>
          <w:rFonts w:ascii="Arial" w:eastAsiaTheme="minorHAnsi" w:hAnsi="Arial" w:cs="Arial"/>
          <w:color w:val="000000"/>
          <w:kern w:val="0"/>
          <w:sz w:val="22"/>
          <w:szCs w:val="22"/>
          <w:shd w:val="clear" w:color="auto" w:fill="FFFFFF"/>
          <w:rPrChange w:id="792" w:author="Schrodi Lab" w:date="2020-03-15T00:36:00Z">
            <w:rPr>
              <w:rFonts w:ascii="Times New Roman" w:eastAsiaTheme="minorHAnsi" w:hAnsi="Times New Roman" w:cs="Times New Roman"/>
              <w:color w:val="000000"/>
              <w:kern w:val="0"/>
              <w:shd w:val="clear" w:color="auto" w:fill="FFFFFF"/>
            </w:rPr>
          </w:rPrChange>
        </w:rPr>
        <w:t xml:space="preserve"> since as the outpatients </w:t>
      </w:r>
      <w:del w:id="793" w:author="czeng" w:date="2020-03-14T21:36:00Z">
        <w:r w:rsidR="00E92B0C" w:rsidRPr="003E0AB7" w:rsidDel="000A6007">
          <w:rPr>
            <w:rFonts w:ascii="Arial" w:eastAsiaTheme="minorHAnsi" w:hAnsi="Arial" w:cs="Arial"/>
            <w:color w:val="000000"/>
            <w:kern w:val="0"/>
            <w:sz w:val="22"/>
            <w:szCs w:val="22"/>
            <w:shd w:val="clear" w:color="auto" w:fill="FFFFFF"/>
            <w:rPrChange w:id="794" w:author="Schrodi Lab" w:date="2020-03-15T00:36:00Z">
              <w:rPr>
                <w:rFonts w:ascii="Times New Roman" w:eastAsiaTheme="minorHAnsi" w:hAnsi="Times New Roman" w:cs="Times New Roman"/>
                <w:color w:val="000000"/>
                <w:kern w:val="0"/>
                <w:shd w:val="clear" w:color="auto" w:fill="FFFFFF"/>
              </w:rPr>
            </w:rPrChange>
          </w:rPr>
          <w:delText xml:space="preserve">these individuals had </w:delText>
        </w:r>
      </w:del>
      <w:r w:rsidR="00E92B0C" w:rsidRPr="003E0AB7">
        <w:rPr>
          <w:rFonts w:ascii="Arial" w:eastAsiaTheme="minorHAnsi" w:hAnsi="Arial" w:cs="Arial"/>
          <w:color w:val="000000"/>
          <w:kern w:val="0"/>
          <w:sz w:val="22"/>
          <w:szCs w:val="22"/>
          <w:shd w:val="clear" w:color="auto" w:fill="FFFFFF"/>
          <w:rPrChange w:id="795" w:author="Schrodi Lab" w:date="2020-03-15T00:36:00Z">
            <w:rPr>
              <w:rFonts w:ascii="Times New Roman" w:eastAsiaTheme="minorHAnsi" w:hAnsi="Times New Roman" w:cs="Times New Roman"/>
              <w:color w:val="000000"/>
              <w:kern w:val="0"/>
              <w:shd w:val="clear" w:color="auto" w:fill="FFFFFF"/>
            </w:rPr>
          </w:rPrChange>
        </w:rPr>
        <w:t>no blood withdraw procedure</w:t>
      </w:r>
      <w:ins w:id="796" w:author="czeng" w:date="2020-03-14T21:36:00Z">
        <w:r w:rsidR="000A6007" w:rsidRPr="003E0AB7">
          <w:rPr>
            <w:rFonts w:ascii="Arial" w:eastAsiaTheme="minorHAnsi" w:hAnsi="Arial" w:cs="Arial"/>
            <w:color w:val="000000"/>
            <w:kern w:val="0"/>
            <w:sz w:val="22"/>
            <w:szCs w:val="22"/>
            <w:shd w:val="clear" w:color="auto" w:fill="FFFFFF"/>
            <w:rPrChange w:id="797" w:author="Schrodi Lab" w:date="2020-03-15T00:36:00Z">
              <w:rPr>
                <w:rFonts w:ascii="Times New Roman" w:eastAsiaTheme="minorHAnsi" w:hAnsi="Times New Roman" w:cs="Times New Roman"/>
                <w:color w:val="000000"/>
                <w:kern w:val="0"/>
                <w:shd w:val="clear" w:color="auto" w:fill="FFFFFF"/>
              </w:rPr>
            </w:rPrChange>
          </w:rPr>
          <w:t xml:space="preserve"> for</w:t>
        </w:r>
      </w:ins>
      <w:r w:rsidR="00E92B0C" w:rsidRPr="003E0AB7">
        <w:rPr>
          <w:rFonts w:ascii="Arial" w:eastAsiaTheme="minorHAnsi" w:hAnsi="Arial" w:cs="Arial"/>
          <w:color w:val="000000"/>
          <w:kern w:val="0"/>
          <w:sz w:val="22"/>
          <w:szCs w:val="22"/>
          <w:shd w:val="clear" w:color="auto" w:fill="FFFFFF"/>
          <w:rPrChange w:id="798" w:author="Schrodi Lab" w:date="2020-03-15T00:36:00Z">
            <w:rPr>
              <w:rFonts w:ascii="Times New Roman" w:eastAsiaTheme="minorHAnsi" w:hAnsi="Times New Roman" w:cs="Times New Roman"/>
              <w:color w:val="000000"/>
              <w:kern w:val="0"/>
              <w:shd w:val="clear" w:color="auto" w:fill="FFFFFF"/>
            </w:rPr>
          </w:rPrChange>
        </w:rPr>
        <w:t xml:space="preserve"> </w:t>
      </w:r>
      <w:ins w:id="799" w:author="czeng" w:date="2020-03-14T21:36:00Z">
        <w:r w:rsidR="000A6007" w:rsidRPr="003E0AB7">
          <w:rPr>
            <w:rFonts w:ascii="Arial" w:eastAsiaTheme="minorHAnsi" w:hAnsi="Arial" w:cs="Arial"/>
            <w:color w:val="000000"/>
            <w:kern w:val="0"/>
            <w:sz w:val="22"/>
            <w:szCs w:val="22"/>
            <w:shd w:val="clear" w:color="auto" w:fill="FFFFFF"/>
            <w:rPrChange w:id="800" w:author="Schrodi Lab" w:date="2020-03-15T00:36:00Z">
              <w:rPr>
                <w:rFonts w:ascii="Times New Roman" w:eastAsiaTheme="minorHAnsi" w:hAnsi="Times New Roman" w:cs="Times New Roman"/>
                <w:color w:val="000000"/>
                <w:kern w:val="0"/>
                <w:shd w:val="clear" w:color="auto" w:fill="FFFFFF"/>
              </w:rPr>
            </w:rPrChange>
          </w:rPr>
          <w:t>these individuals</w:t>
        </w:r>
      </w:ins>
      <w:del w:id="801" w:author="czeng" w:date="2020-03-14T21:37:00Z">
        <w:r w:rsidR="00E92B0C" w:rsidRPr="003E0AB7" w:rsidDel="000A6007">
          <w:rPr>
            <w:rFonts w:ascii="Arial" w:eastAsiaTheme="minorHAnsi" w:hAnsi="Arial" w:cs="Arial"/>
            <w:color w:val="000000"/>
            <w:kern w:val="0"/>
            <w:sz w:val="22"/>
            <w:szCs w:val="22"/>
            <w:shd w:val="clear" w:color="auto" w:fill="FFFFFF"/>
            <w:rPrChange w:id="802" w:author="Schrodi Lab" w:date="2020-03-15T00:36:00Z">
              <w:rPr>
                <w:rFonts w:ascii="Times New Roman" w:eastAsiaTheme="minorHAnsi" w:hAnsi="Times New Roman" w:cs="Times New Roman"/>
                <w:color w:val="000000"/>
                <w:kern w:val="0"/>
                <w:shd w:val="clear" w:color="auto" w:fill="FFFFFF"/>
              </w:rPr>
            </w:rPrChange>
          </w:rPr>
          <w:delText>a</w:delText>
        </w:r>
        <w:r w:rsidRPr="003E0AB7" w:rsidDel="000A6007">
          <w:rPr>
            <w:rFonts w:ascii="Arial" w:eastAsiaTheme="minorHAnsi" w:hAnsi="Arial" w:cs="Arial"/>
            <w:color w:val="000000"/>
            <w:kern w:val="0"/>
            <w:sz w:val="22"/>
            <w:szCs w:val="22"/>
            <w:shd w:val="clear" w:color="auto" w:fill="FFFFFF"/>
            <w:rPrChange w:id="803" w:author="Schrodi Lab" w:date="2020-03-15T00:36:00Z">
              <w:rPr>
                <w:rFonts w:ascii="Times New Roman" w:eastAsiaTheme="minorHAnsi" w:hAnsi="Times New Roman" w:cs="Times New Roman"/>
                <w:color w:val="000000"/>
                <w:kern w:val="0"/>
                <w:shd w:val="clear" w:color="auto" w:fill="FFFFFF"/>
              </w:rPr>
            </w:rPrChange>
          </w:rPr>
          <w:delText>ccording to clinical policy</w:delText>
        </w:r>
      </w:del>
      <w:r w:rsidRPr="003E0AB7">
        <w:rPr>
          <w:rFonts w:ascii="Arial" w:eastAsiaTheme="minorHAnsi" w:hAnsi="Arial" w:cs="Arial"/>
          <w:color w:val="000000"/>
          <w:kern w:val="0"/>
          <w:sz w:val="22"/>
          <w:szCs w:val="22"/>
          <w:shd w:val="clear" w:color="auto" w:fill="FFFFFF"/>
          <w:rPrChange w:id="804" w:author="Schrodi Lab" w:date="2020-03-15T00:36:00Z">
            <w:rPr>
              <w:rFonts w:ascii="Times New Roman" w:eastAsiaTheme="minorHAnsi" w:hAnsi="Times New Roman" w:cs="Times New Roman"/>
              <w:color w:val="000000"/>
              <w:kern w:val="0"/>
              <w:shd w:val="clear" w:color="auto" w:fill="FFFFFF"/>
            </w:rPr>
          </w:rPrChange>
        </w:rPr>
        <w:t>.</w:t>
      </w:r>
    </w:p>
    <w:bookmarkEnd w:id="785"/>
    <w:bookmarkEnd w:id="786"/>
    <w:p w14:paraId="21864CB4" w14:textId="4B99703E" w:rsidR="00623A60"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805"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rPrChange w:id="806" w:author="Schrodi Lab" w:date="2020-03-15T00:36:00Z">
            <w:rPr>
              <w:rFonts w:ascii="Times New Roman" w:eastAsiaTheme="minorHAnsi" w:hAnsi="Times New Roman" w:cs="Times New Roman"/>
              <w:color w:val="000000"/>
              <w:kern w:val="0"/>
            </w:rPr>
          </w:rPrChange>
        </w:rPr>
        <w:br/>
      </w:r>
      <w:r w:rsidR="009670AB" w:rsidRPr="003E0AB7">
        <w:rPr>
          <w:rFonts w:ascii="Arial" w:eastAsiaTheme="minorHAnsi" w:hAnsi="Arial" w:cs="Arial"/>
          <w:b/>
          <w:color w:val="000000"/>
          <w:kern w:val="0"/>
          <w:sz w:val="22"/>
          <w:szCs w:val="22"/>
          <w:shd w:val="clear" w:color="auto" w:fill="FFFFFF"/>
          <w:rPrChange w:id="807" w:author="Schrodi Lab" w:date="2020-03-15T00:36:00Z">
            <w:rPr>
              <w:rFonts w:ascii="Times New Roman" w:eastAsiaTheme="minorHAnsi" w:hAnsi="Times New Roman" w:cs="Times New Roman"/>
              <w:b/>
              <w:color w:val="000000"/>
              <w:kern w:val="0"/>
              <w:shd w:val="clear" w:color="auto" w:fill="FFFFFF"/>
            </w:rPr>
          </w:rPrChange>
        </w:rPr>
        <w:t xml:space="preserve">4. </w:t>
      </w:r>
      <w:r w:rsidRPr="003E0AB7">
        <w:rPr>
          <w:rFonts w:ascii="Arial" w:eastAsiaTheme="minorHAnsi" w:hAnsi="Arial" w:cs="Arial"/>
          <w:b/>
          <w:color w:val="000000"/>
          <w:kern w:val="0"/>
          <w:sz w:val="22"/>
          <w:szCs w:val="22"/>
          <w:shd w:val="clear" w:color="auto" w:fill="FFFFFF"/>
          <w:rPrChange w:id="808" w:author="Schrodi Lab" w:date="2020-03-15T00:36:00Z">
            <w:rPr>
              <w:rFonts w:ascii="Times New Roman" w:eastAsiaTheme="minorHAnsi" w:hAnsi="Times New Roman" w:cs="Times New Roman"/>
              <w:b/>
              <w:color w:val="000000"/>
              <w:kern w:val="0"/>
              <w:shd w:val="clear" w:color="auto" w:fill="FFFFFF"/>
            </w:rPr>
          </w:rPrChange>
        </w:rPr>
        <w:t xml:space="preserve">The authors compare the ADHFE1 marker to septin9, however SEPTIN 9 tissue sensitivity and specificity data </w:t>
      </w:r>
      <w:proofErr w:type="gramStart"/>
      <w:r w:rsidRPr="003E0AB7">
        <w:rPr>
          <w:rFonts w:ascii="Arial" w:eastAsiaTheme="minorHAnsi" w:hAnsi="Arial" w:cs="Arial"/>
          <w:b/>
          <w:color w:val="000000"/>
          <w:kern w:val="0"/>
          <w:sz w:val="22"/>
          <w:szCs w:val="22"/>
          <w:shd w:val="clear" w:color="auto" w:fill="FFFFFF"/>
          <w:rPrChange w:id="809" w:author="Schrodi Lab" w:date="2020-03-15T00:36:00Z">
            <w:rPr>
              <w:rFonts w:ascii="Times New Roman" w:eastAsiaTheme="minorHAnsi" w:hAnsi="Times New Roman" w:cs="Times New Roman"/>
              <w:b/>
              <w:color w:val="000000"/>
              <w:kern w:val="0"/>
              <w:shd w:val="clear" w:color="auto" w:fill="FFFFFF"/>
            </w:rPr>
          </w:rPrChange>
        </w:rPr>
        <w:t>( Toth</w:t>
      </w:r>
      <w:proofErr w:type="gramEnd"/>
      <w:r w:rsidRPr="003E0AB7">
        <w:rPr>
          <w:rFonts w:ascii="Arial" w:eastAsiaTheme="minorHAnsi" w:hAnsi="Arial" w:cs="Arial"/>
          <w:b/>
          <w:color w:val="000000"/>
          <w:kern w:val="0"/>
          <w:sz w:val="22"/>
          <w:szCs w:val="22"/>
          <w:shd w:val="clear" w:color="auto" w:fill="FFFFFF"/>
          <w:rPrChange w:id="810" w:author="Schrodi Lab" w:date="2020-03-15T00:36:00Z">
            <w:rPr>
              <w:rFonts w:ascii="Times New Roman" w:eastAsiaTheme="minorHAnsi" w:hAnsi="Times New Roman" w:cs="Times New Roman"/>
              <w:b/>
              <w:color w:val="000000"/>
              <w:kern w:val="0"/>
              <w:shd w:val="clear" w:color="auto" w:fill="FFFFFF"/>
            </w:rPr>
          </w:rPrChange>
        </w:rPr>
        <w:t xml:space="preserve"> et </w:t>
      </w:r>
      <w:proofErr w:type="spellStart"/>
      <w:r w:rsidRPr="003E0AB7">
        <w:rPr>
          <w:rFonts w:ascii="Arial" w:eastAsiaTheme="minorHAnsi" w:hAnsi="Arial" w:cs="Arial"/>
          <w:b/>
          <w:color w:val="000000"/>
          <w:kern w:val="0"/>
          <w:sz w:val="22"/>
          <w:szCs w:val="22"/>
          <w:shd w:val="clear" w:color="auto" w:fill="FFFFFF"/>
          <w:rPrChange w:id="811" w:author="Schrodi Lab" w:date="2020-03-15T00:36:00Z">
            <w:rPr>
              <w:rFonts w:ascii="Times New Roman" w:eastAsiaTheme="minorHAnsi" w:hAnsi="Times New Roman" w:cs="Times New Roman"/>
              <w:b/>
              <w:color w:val="000000"/>
              <w:kern w:val="0"/>
              <w:shd w:val="clear" w:color="auto" w:fill="FFFFFF"/>
            </w:rPr>
          </w:rPrChange>
        </w:rPr>
        <w:t>al.Pathol</w:t>
      </w:r>
      <w:proofErr w:type="spellEnd"/>
      <w:r w:rsidRPr="003E0AB7">
        <w:rPr>
          <w:rFonts w:ascii="Arial" w:eastAsiaTheme="minorHAnsi" w:hAnsi="Arial" w:cs="Arial"/>
          <w:b/>
          <w:color w:val="000000"/>
          <w:kern w:val="0"/>
          <w:sz w:val="22"/>
          <w:szCs w:val="22"/>
          <w:shd w:val="clear" w:color="auto" w:fill="FFFFFF"/>
          <w:rPrChange w:id="812" w:author="Schrodi Lab" w:date="2020-03-15T00:36:00Z">
            <w:rPr>
              <w:rFonts w:ascii="Times New Roman" w:eastAsiaTheme="minorHAnsi" w:hAnsi="Times New Roman" w:cs="Times New Roman"/>
              <w:b/>
              <w:color w:val="000000"/>
              <w:kern w:val="0"/>
              <w:shd w:val="clear" w:color="auto" w:fill="FFFFFF"/>
            </w:rPr>
          </w:rPrChange>
        </w:rPr>
        <w:t xml:space="preserve">. Oncol. Res 2012, </w:t>
      </w:r>
      <w:bookmarkStart w:id="813" w:name="OLE_LINK7"/>
      <w:bookmarkStart w:id="814" w:name="OLE_LINK8"/>
      <w:bookmarkStart w:id="815" w:name="OLE_LINK9"/>
      <w:bookmarkStart w:id="816" w:name="OLE_LINK10"/>
      <w:r w:rsidRPr="003E0AB7">
        <w:rPr>
          <w:rFonts w:ascii="Arial" w:eastAsiaTheme="minorHAnsi" w:hAnsi="Arial" w:cs="Arial"/>
          <w:b/>
          <w:color w:val="000000"/>
          <w:kern w:val="0"/>
          <w:sz w:val="22"/>
          <w:szCs w:val="22"/>
          <w:shd w:val="clear" w:color="auto" w:fill="FFFFFF"/>
          <w:rPrChange w:id="817" w:author="Schrodi Lab" w:date="2020-03-15T00:36:00Z">
            <w:rPr>
              <w:rFonts w:ascii="Times New Roman" w:eastAsiaTheme="minorHAnsi" w:hAnsi="Times New Roman" w:cs="Times New Roman"/>
              <w:b/>
              <w:color w:val="000000"/>
              <w:kern w:val="0"/>
              <w:shd w:val="clear" w:color="auto" w:fill="FFFFFF"/>
            </w:rPr>
          </w:rPrChange>
        </w:rPr>
        <w:t xml:space="preserve">Toth K. et al </w:t>
      </w:r>
      <w:proofErr w:type="spellStart"/>
      <w:r w:rsidRPr="003E0AB7">
        <w:rPr>
          <w:rFonts w:ascii="Arial" w:eastAsiaTheme="minorHAnsi" w:hAnsi="Arial" w:cs="Arial"/>
          <w:b/>
          <w:color w:val="000000"/>
          <w:kern w:val="0"/>
          <w:sz w:val="22"/>
          <w:szCs w:val="22"/>
          <w:shd w:val="clear" w:color="auto" w:fill="FFFFFF"/>
          <w:rPrChange w:id="818" w:author="Schrodi Lab" w:date="2020-03-15T00:36:00Z">
            <w:rPr>
              <w:rFonts w:ascii="Times New Roman" w:eastAsiaTheme="minorHAnsi" w:hAnsi="Times New Roman" w:cs="Times New Roman"/>
              <w:b/>
              <w:color w:val="000000"/>
              <w:kern w:val="0"/>
              <w:shd w:val="clear" w:color="auto" w:fill="FFFFFF"/>
            </w:rPr>
          </w:rPrChange>
        </w:rPr>
        <w:t>Plos</w:t>
      </w:r>
      <w:proofErr w:type="spellEnd"/>
      <w:r w:rsidRPr="003E0AB7">
        <w:rPr>
          <w:rFonts w:ascii="Arial" w:eastAsiaTheme="minorHAnsi" w:hAnsi="Arial" w:cs="Arial"/>
          <w:b/>
          <w:color w:val="000000"/>
          <w:kern w:val="0"/>
          <w:sz w:val="22"/>
          <w:szCs w:val="22"/>
          <w:shd w:val="clear" w:color="auto" w:fill="FFFFFF"/>
          <w:rPrChange w:id="819" w:author="Schrodi Lab" w:date="2020-03-15T00:36:00Z">
            <w:rPr>
              <w:rFonts w:ascii="Times New Roman" w:eastAsiaTheme="minorHAnsi" w:hAnsi="Times New Roman" w:cs="Times New Roman"/>
              <w:b/>
              <w:color w:val="000000"/>
              <w:kern w:val="0"/>
              <w:shd w:val="clear" w:color="auto" w:fill="FFFFFF"/>
            </w:rPr>
          </w:rPrChange>
        </w:rPr>
        <w:t xml:space="preserve"> One 2012</w:t>
      </w:r>
      <w:bookmarkEnd w:id="813"/>
      <w:bookmarkEnd w:id="814"/>
      <w:r w:rsidRPr="003E0AB7">
        <w:rPr>
          <w:rFonts w:ascii="Arial" w:eastAsiaTheme="minorHAnsi" w:hAnsi="Arial" w:cs="Arial"/>
          <w:b/>
          <w:color w:val="000000"/>
          <w:kern w:val="0"/>
          <w:sz w:val="22"/>
          <w:szCs w:val="22"/>
          <w:shd w:val="clear" w:color="auto" w:fill="FFFFFF"/>
          <w:rPrChange w:id="820" w:author="Schrodi Lab" w:date="2020-03-15T00:36:00Z">
            <w:rPr>
              <w:rFonts w:ascii="Times New Roman" w:eastAsiaTheme="minorHAnsi" w:hAnsi="Times New Roman" w:cs="Times New Roman"/>
              <w:b/>
              <w:color w:val="000000"/>
              <w:kern w:val="0"/>
              <w:shd w:val="clear" w:color="auto" w:fill="FFFFFF"/>
            </w:rPr>
          </w:rPrChange>
        </w:rPr>
        <w:t>, and 2014</w:t>
      </w:r>
      <w:bookmarkEnd w:id="815"/>
      <w:bookmarkEnd w:id="816"/>
      <w:r w:rsidR="00345210" w:rsidRPr="003E0AB7">
        <w:rPr>
          <w:rFonts w:ascii="Arial" w:eastAsiaTheme="minorHAnsi" w:hAnsi="Arial" w:cs="Arial"/>
          <w:b/>
          <w:color w:val="000000"/>
          <w:kern w:val="0"/>
          <w:sz w:val="22"/>
          <w:szCs w:val="22"/>
          <w:shd w:val="clear" w:color="auto" w:fill="FFFFFF"/>
          <w:rPrChange w:id="821" w:author="Schrodi Lab" w:date="2020-03-15T00:36:00Z">
            <w:rPr>
              <w:rFonts w:ascii="Times New Roman" w:eastAsiaTheme="minorHAnsi" w:hAnsi="Times New Roman" w:cs="Times New Roman"/>
              <w:b/>
              <w:color w:val="000000"/>
              <w:kern w:val="0"/>
              <w:shd w:val="clear" w:color="auto" w:fill="FFFFFF"/>
            </w:rPr>
          </w:rPrChange>
        </w:rPr>
        <w:t>) </w:t>
      </w:r>
      <w:r w:rsidRPr="003E0AB7">
        <w:rPr>
          <w:rFonts w:ascii="Arial" w:eastAsiaTheme="minorHAnsi" w:hAnsi="Arial" w:cs="Arial"/>
          <w:b/>
          <w:color w:val="000000"/>
          <w:kern w:val="0"/>
          <w:sz w:val="22"/>
          <w:szCs w:val="22"/>
          <w:shd w:val="clear" w:color="auto" w:fill="FFFFFF"/>
          <w:rPrChange w:id="822" w:author="Schrodi Lab" w:date="2020-03-15T00:36:00Z">
            <w:rPr>
              <w:rFonts w:ascii="Times New Roman" w:eastAsiaTheme="minorHAnsi" w:hAnsi="Times New Roman" w:cs="Times New Roman"/>
              <w:b/>
              <w:color w:val="000000"/>
              <w:kern w:val="0"/>
              <w:shd w:val="clear" w:color="auto" w:fill="FFFFFF"/>
            </w:rPr>
          </w:rPrChange>
        </w:rPr>
        <w:t>are not referred, rightly.</w:t>
      </w:r>
    </w:p>
    <w:p w14:paraId="4DFA8EEC" w14:textId="1B78A434" w:rsidR="00C3096D" w:rsidRPr="003E0AB7" w:rsidRDefault="00E92B0C" w:rsidP="0088732E">
      <w:pPr>
        <w:widowControl/>
        <w:snapToGrid w:val="0"/>
        <w:spacing w:afterLines="50" w:after="163"/>
        <w:rPr>
          <w:rFonts w:ascii="Arial" w:eastAsiaTheme="minorHAnsi" w:hAnsi="Arial" w:cs="Arial"/>
          <w:color w:val="000000"/>
          <w:kern w:val="0"/>
          <w:sz w:val="22"/>
          <w:szCs w:val="22"/>
          <w:shd w:val="clear" w:color="auto" w:fill="FFFFFF"/>
          <w:rPrChange w:id="823" w:author="Schrodi Lab" w:date="2020-03-15T00:36:00Z">
            <w:rPr>
              <w:rFonts w:ascii="Times New Roman" w:eastAsiaTheme="minorHAnsi" w:hAnsi="Times New Roman" w:cs="Times New Roman"/>
              <w:color w:val="000000"/>
              <w:kern w:val="0"/>
              <w:shd w:val="clear" w:color="auto" w:fill="FFFFFF"/>
            </w:rPr>
          </w:rPrChange>
        </w:rPr>
      </w:pPr>
      <w:r w:rsidRPr="003E0AB7">
        <w:rPr>
          <w:rFonts w:ascii="Arial" w:eastAsiaTheme="minorHAnsi" w:hAnsi="Arial" w:cs="Arial"/>
          <w:color w:val="000000"/>
          <w:kern w:val="0"/>
          <w:sz w:val="22"/>
          <w:szCs w:val="22"/>
          <w:shd w:val="clear" w:color="auto" w:fill="FFFFFF"/>
          <w:rPrChange w:id="824" w:author="Schrodi Lab" w:date="2020-03-15T00:36:00Z">
            <w:rPr>
              <w:rFonts w:ascii="Times New Roman" w:eastAsiaTheme="minorHAnsi" w:hAnsi="Times New Roman" w:cs="Times New Roman"/>
              <w:color w:val="000000"/>
              <w:kern w:val="0"/>
              <w:shd w:val="clear" w:color="auto" w:fill="FFFFFF"/>
            </w:rPr>
          </w:rPrChange>
        </w:rPr>
        <w:t xml:space="preserve">We thank the reviewer to point out this missing of statement and we included related references accordingly. </w:t>
      </w:r>
    </w:p>
    <w:p w14:paraId="6626D25E" w14:textId="5873DFC0" w:rsidR="00623A60"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825"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rPrChange w:id="826" w:author="Schrodi Lab" w:date="2020-03-15T00:36:00Z">
            <w:rPr>
              <w:rFonts w:ascii="Times New Roman" w:eastAsiaTheme="minorHAnsi" w:hAnsi="Times New Roman" w:cs="Times New Roman"/>
              <w:color w:val="000000"/>
              <w:kern w:val="0"/>
            </w:rPr>
          </w:rPrChange>
        </w:rPr>
        <w:br/>
      </w:r>
      <w:r w:rsidR="009670AB" w:rsidRPr="003E0AB7">
        <w:rPr>
          <w:rFonts w:ascii="Arial" w:eastAsiaTheme="minorHAnsi" w:hAnsi="Arial" w:cs="Arial"/>
          <w:b/>
          <w:color w:val="000000"/>
          <w:kern w:val="0"/>
          <w:sz w:val="22"/>
          <w:szCs w:val="22"/>
          <w:shd w:val="clear" w:color="auto" w:fill="FFFFFF"/>
          <w:rPrChange w:id="827" w:author="Schrodi Lab" w:date="2020-03-15T00:36:00Z">
            <w:rPr>
              <w:rFonts w:ascii="Times New Roman" w:eastAsiaTheme="minorHAnsi" w:hAnsi="Times New Roman" w:cs="Times New Roman"/>
              <w:b/>
              <w:color w:val="000000"/>
              <w:kern w:val="0"/>
              <w:shd w:val="clear" w:color="auto" w:fill="FFFFFF"/>
            </w:rPr>
          </w:rPrChange>
        </w:rPr>
        <w:t xml:space="preserve">5. </w:t>
      </w:r>
      <w:r w:rsidRPr="003E0AB7">
        <w:rPr>
          <w:rFonts w:ascii="Arial" w:eastAsiaTheme="minorHAnsi" w:hAnsi="Arial" w:cs="Arial"/>
          <w:b/>
          <w:color w:val="000000"/>
          <w:kern w:val="0"/>
          <w:sz w:val="22"/>
          <w:szCs w:val="22"/>
          <w:shd w:val="clear" w:color="auto" w:fill="FFFFFF"/>
          <w:rPrChange w:id="828" w:author="Schrodi Lab" w:date="2020-03-15T00:36:00Z">
            <w:rPr>
              <w:rFonts w:ascii="Times New Roman" w:eastAsiaTheme="minorHAnsi" w:hAnsi="Times New Roman" w:cs="Times New Roman"/>
              <w:b/>
              <w:color w:val="000000"/>
              <w:kern w:val="0"/>
              <w:shd w:val="clear" w:color="auto" w:fill="FFFFFF"/>
            </w:rPr>
          </w:rPrChange>
        </w:rPr>
        <w:t xml:space="preserve">The authors have identified 209 hypermethylated positions </w:t>
      </w:r>
      <w:r w:rsidR="00345210" w:rsidRPr="003E0AB7">
        <w:rPr>
          <w:rFonts w:ascii="Arial" w:eastAsiaTheme="minorHAnsi" w:hAnsi="Arial" w:cs="Arial"/>
          <w:b/>
          <w:color w:val="000000"/>
          <w:kern w:val="0"/>
          <w:sz w:val="22"/>
          <w:szCs w:val="22"/>
          <w:shd w:val="clear" w:color="auto" w:fill="FFFFFF"/>
          <w:rPrChange w:id="829" w:author="Schrodi Lab" w:date="2020-03-15T00:36:00Z">
            <w:rPr>
              <w:rFonts w:ascii="Times New Roman" w:eastAsiaTheme="minorHAnsi" w:hAnsi="Times New Roman" w:cs="Times New Roman"/>
              <w:b/>
              <w:color w:val="000000"/>
              <w:kern w:val="0"/>
              <w:shd w:val="clear" w:color="auto" w:fill="FFFFFF"/>
            </w:rPr>
          </w:rPrChange>
        </w:rPr>
        <w:t>in their one data, in LGA cases</w:t>
      </w:r>
      <w:r w:rsidRPr="003E0AB7">
        <w:rPr>
          <w:rFonts w:ascii="Arial" w:eastAsiaTheme="minorHAnsi" w:hAnsi="Arial" w:cs="Arial"/>
          <w:b/>
          <w:color w:val="000000"/>
          <w:kern w:val="0"/>
          <w:sz w:val="22"/>
          <w:szCs w:val="22"/>
          <w:shd w:val="clear" w:color="auto" w:fill="FFFFFF"/>
          <w:rPrChange w:id="830" w:author="Schrodi Lab" w:date="2020-03-15T00:36:00Z">
            <w:rPr>
              <w:rFonts w:ascii="Times New Roman" w:eastAsiaTheme="minorHAnsi" w:hAnsi="Times New Roman" w:cs="Times New Roman"/>
              <w:b/>
              <w:color w:val="000000"/>
              <w:kern w:val="0"/>
              <w:shd w:val="clear" w:color="auto" w:fill="FFFFFF"/>
            </w:rPr>
          </w:rPrChange>
        </w:rPr>
        <w:t>. These markers were fo</w:t>
      </w:r>
      <w:r w:rsidR="00345210" w:rsidRPr="003E0AB7">
        <w:rPr>
          <w:rFonts w:ascii="Arial" w:eastAsiaTheme="minorHAnsi" w:hAnsi="Arial" w:cs="Arial"/>
          <w:b/>
          <w:color w:val="000000"/>
          <w:kern w:val="0"/>
          <w:sz w:val="22"/>
          <w:szCs w:val="22"/>
          <w:shd w:val="clear" w:color="auto" w:fill="FFFFFF"/>
          <w:rPrChange w:id="831" w:author="Schrodi Lab" w:date="2020-03-15T00:36:00Z">
            <w:rPr>
              <w:rFonts w:ascii="Times New Roman" w:eastAsiaTheme="minorHAnsi" w:hAnsi="Times New Roman" w:cs="Times New Roman"/>
              <w:b/>
              <w:color w:val="000000"/>
              <w:kern w:val="0"/>
              <w:shd w:val="clear" w:color="auto" w:fill="FFFFFF"/>
            </w:rPr>
          </w:rPrChange>
        </w:rPr>
        <w:t>und further methylated in HGA (</w:t>
      </w:r>
      <w:r w:rsidRPr="003E0AB7">
        <w:rPr>
          <w:rFonts w:ascii="Arial" w:eastAsiaTheme="minorHAnsi" w:hAnsi="Arial" w:cs="Arial"/>
          <w:b/>
          <w:color w:val="000000"/>
          <w:kern w:val="0"/>
          <w:sz w:val="22"/>
          <w:szCs w:val="22"/>
          <w:shd w:val="clear" w:color="auto" w:fill="FFFFFF"/>
          <w:rPrChange w:id="832" w:author="Schrodi Lab" w:date="2020-03-15T00:36:00Z">
            <w:rPr>
              <w:rFonts w:ascii="Times New Roman" w:eastAsiaTheme="minorHAnsi" w:hAnsi="Times New Roman" w:cs="Times New Roman"/>
              <w:b/>
              <w:color w:val="000000"/>
              <w:kern w:val="0"/>
              <w:shd w:val="clear" w:color="auto" w:fill="FFFFFF"/>
            </w:rPr>
          </w:rPrChange>
        </w:rPr>
        <w:t xml:space="preserve">authors' own </w:t>
      </w:r>
      <w:proofErr w:type="gramStart"/>
      <w:r w:rsidRPr="003E0AB7">
        <w:rPr>
          <w:rFonts w:ascii="Arial" w:eastAsiaTheme="minorHAnsi" w:hAnsi="Arial" w:cs="Arial"/>
          <w:b/>
          <w:color w:val="000000"/>
          <w:kern w:val="0"/>
          <w:sz w:val="22"/>
          <w:szCs w:val="22"/>
          <w:shd w:val="clear" w:color="auto" w:fill="FFFFFF"/>
          <w:rPrChange w:id="833" w:author="Schrodi Lab" w:date="2020-03-15T00:36:00Z">
            <w:rPr>
              <w:rFonts w:ascii="Times New Roman" w:eastAsiaTheme="minorHAnsi" w:hAnsi="Times New Roman" w:cs="Times New Roman"/>
              <w:b/>
              <w:color w:val="000000"/>
              <w:kern w:val="0"/>
              <w:shd w:val="clear" w:color="auto" w:fill="FFFFFF"/>
            </w:rPr>
          </w:rPrChange>
        </w:rPr>
        <w:t>data )</w:t>
      </w:r>
      <w:proofErr w:type="gramEnd"/>
      <w:r w:rsidRPr="003E0AB7">
        <w:rPr>
          <w:rFonts w:ascii="Arial" w:eastAsiaTheme="minorHAnsi" w:hAnsi="Arial" w:cs="Arial"/>
          <w:b/>
          <w:color w:val="000000"/>
          <w:kern w:val="0"/>
          <w:sz w:val="22"/>
          <w:szCs w:val="22"/>
          <w:shd w:val="clear" w:color="auto" w:fill="FFFFFF"/>
          <w:rPrChange w:id="834" w:author="Schrodi Lab" w:date="2020-03-15T00:36:00Z">
            <w:rPr>
              <w:rFonts w:ascii="Times New Roman" w:eastAsiaTheme="minorHAnsi" w:hAnsi="Times New Roman" w:cs="Times New Roman"/>
              <w:b/>
              <w:color w:val="000000"/>
              <w:kern w:val="0"/>
              <w:shd w:val="clear" w:color="auto" w:fill="FFFFFF"/>
            </w:rPr>
          </w:rPrChange>
        </w:rPr>
        <w:t xml:space="preserve"> and 504 publicly available cases. </w:t>
      </w:r>
      <w:r w:rsidRPr="003E0AB7">
        <w:rPr>
          <w:rFonts w:ascii="Arial" w:eastAsiaTheme="minorHAnsi" w:hAnsi="Arial" w:cs="Arial"/>
          <w:color w:val="000000"/>
          <w:kern w:val="0"/>
          <w:sz w:val="22"/>
          <w:szCs w:val="22"/>
          <w:rPrChange w:id="835" w:author="Schrodi Lab" w:date="2020-03-15T00:36:00Z">
            <w:rPr>
              <w:rFonts w:ascii="Times New Roman" w:eastAsiaTheme="minorHAnsi" w:hAnsi="Times New Roman" w:cs="Times New Roman"/>
              <w:color w:val="000000"/>
              <w:kern w:val="0"/>
            </w:rPr>
          </w:rPrChange>
        </w:rPr>
        <w:br/>
      </w:r>
      <w:r w:rsidRPr="003E0AB7">
        <w:rPr>
          <w:rFonts w:ascii="Arial" w:eastAsiaTheme="minorHAnsi" w:hAnsi="Arial" w:cs="Arial"/>
          <w:b/>
          <w:color w:val="000000"/>
          <w:kern w:val="0"/>
          <w:sz w:val="22"/>
          <w:szCs w:val="22"/>
          <w:shd w:val="clear" w:color="auto" w:fill="FFFFFF"/>
          <w:rPrChange w:id="836" w:author="Schrodi Lab" w:date="2020-03-15T00:36:00Z">
            <w:rPr>
              <w:rFonts w:ascii="Times New Roman" w:eastAsiaTheme="minorHAnsi" w:hAnsi="Times New Roman" w:cs="Times New Roman"/>
              <w:b/>
              <w:color w:val="000000"/>
              <w:kern w:val="0"/>
              <w:shd w:val="clear" w:color="auto" w:fill="FFFFFF"/>
            </w:rPr>
          </w:rPrChange>
        </w:rPr>
        <w:t>The authors do not describe the correlation of their finding to publicly av</w:t>
      </w:r>
      <w:r w:rsidR="00345210" w:rsidRPr="003E0AB7">
        <w:rPr>
          <w:rFonts w:ascii="Arial" w:eastAsiaTheme="minorHAnsi" w:hAnsi="Arial" w:cs="Arial"/>
          <w:b/>
          <w:color w:val="000000"/>
          <w:kern w:val="0"/>
          <w:sz w:val="22"/>
          <w:szCs w:val="22"/>
          <w:shd w:val="clear" w:color="auto" w:fill="FFFFFF"/>
          <w:rPrChange w:id="837" w:author="Schrodi Lab" w:date="2020-03-15T00:36:00Z">
            <w:rPr>
              <w:rFonts w:ascii="Times New Roman" w:eastAsiaTheme="minorHAnsi" w:hAnsi="Times New Roman" w:cs="Times New Roman"/>
              <w:b/>
              <w:color w:val="000000"/>
              <w:kern w:val="0"/>
              <w:shd w:val="clear" w:color="auto" w:fill="FFFFFF"/>
            </w:rPr>
          </w:rPrChange>
        </w:rPr>
        <w:t>ailable LGA or HGA or adenoma (</w:t>
      </w:r>
      <w:r w:rsidRPr="003E0AB7">
        <w:rPr>
          <w:rFonts w:ascii="Arial" w:eastAsiaTheme="minorHAnsi" w:hAnsi="Arial" w:cs="Arial"/>
          <w:b/>
          <w:color w:val="000000"/>
          <w:kern w:val="0"/>
          <w:sz w:val="22"/>
          <w:szCs w:val="22"/>
          <w:shd w:val="clear" w:color="auto" w:fill="FFFFFF"/>
          <w:rPrChange w:id="838" w:author="Schrodi Lab" w:date="2020-03-15T00:36:00Z">
            <w:rPr>
              <w:rFonts w:ascii="Times New Roman" w:eastAsiaTheme="minorHAnsi" w:hAnsi="Times New Roman" w:cs="Times New Roman"/>
              <w:b/>
              <w:color w:val="000000"/>
              <w:kern w:val="0"/>
              <w:shd w:val="clear" w:color="auto" w:fill="FFFFFF"/>
            </w:rPr>
          </w:rPrChange>
        </w:rPr>
        <w:t xml:space="preserve">50 are available according to their materials and methods section) specimen. This would be </w:t>
      </w:r>
      <w:proofErr w:type="gramStart"/>
      <w:r w:rsidRPr="003E0AB7">
        <w:rPr>
          <w:rFonts w:ascii="Arial" w:eastAsiaTheme="minorHAnsi" w:hAnsi="Arial" w:cs="Arial"/>
          <w:b/>
          <w:color w:val="000000"/>
          <w:kern w:val="0"/>
          <w:sz w:val="22"/>
          <w:szCs w:val="22"/>
          <w:shd w:val="clear" w:color="auto" w:fill="FFFFFF"/>
          <w:rPrChange w:id="839" w:author="Schrodi Lab" w:date="2020-03-15T00:36:00Z">
            <w:rPr>
              <w:rFonts w:ascii="Times New Roman" w:eastAsiaTheme="minorHAnsi" w:hAnsi="Times New Roman" w:cs="Times New Roman"/>
              <w:b/>
              <w:color w:val="000000"/>
              <w:kern w:val="0"/>
              <w:shd w:val="clear" w:color="auto" w:fill="FFFFFF"/>
            </w:rPr>
          </w:rPrChange>
        </w:rPr>
        <w:t>specially</w:t>
      </w:r>
      <w:proofErr w:type="gramEnd"/>
      <w:r w:rsidRPr="003E0AB7">
        <w:rPr>
          <w:rFonts w:ascii="Arial" w:eastAsiaTheme="minorHAnsi" w:hAnsi="Arial" w:cs="Arial"/>
          <w:b/>
          <w:color w:val="000000"/>
          <w:kern w:val="0"/>
          <w:sz w:val="22"/>
          <w:szCs w:val="22"/>
          <w:shd w:val="clear" w:color="auto" w:fill="FFFFFF"/>
          <w:rPrChange w:id="840" w:author="Schrodi Lab" w:date="2020-03-15T00:36:00Z">
            <w:rPr>
              <w:rFonts w:ascii="Times New Roman" w:eastAsiaTheme="minorHAnsi" w:hAnsi="Times New Roman" w:cs="Times New Roman"/>
              <w:b/>
              <w:color w:val="000000"/>
              <w:kern w:val="0"/>
              <w:shd w:val="clear" w:color="auto" w:fill="FFFFFF"/>
            </w:rPr>
          </w:rPrChange>
        </w:rPr>
        <w:t xml:space="preserve"> necessary as no validation is done in this study, at all. </w:t>
      </w:r>
      <w:r w:rsidRPr="003E0AB7">
        <w:rPr>
          <w:rFonts w:ascii="Arial" w:eastAsiaTheme="minorHAnsi" w:hAnsi="Arial" w:cs="Arial"/>
          <w:b/>
          <w:color w:val="000000"/>
          <w:kern w:val="0"/>
          <w:sz w:val="22"/>
          <w:szCs w:val="22"/>
          <w:rPrChange w:id="841" w:author="Schrodi Lab" w:date="2020-03-15T00:36:00Z">
            <w:rPr>
              <w:rFonts w:ascii="Times New Roman" w:eastAsiaTheme="minorHAnsi" w:hAnsi="Times New Roman" w:cs="Times New Roman"/>
              <w:b/>
              <w:color w:val="000000"/>
              <w:kern w:val="0"/>
            </w:rPr>
          </w:rPrChange>
        </w:rPr>
        <w:br/>
      </w:r>
      <w:r w:rsidRPr="003E0AB7">
        <w:rPr>
          <w:rFonts w:ascii="Arial" w:eastAsiaTheme="minorHAnsi" w:hAnsi="Arial" w:cs="Arial"/>
          <w:b/>
          <w:color w:val="000000"/>
          <w:kern w:val="0"/>
          <w:sz w:val="22"/>
          <w:szCs w:val="22"/>
          <w:shd w:val="clear" w:color="auto" w:fill="FFFFFF"/>
          <w:rPrChange w:id="842" w:author="Schrodi Lab" w:date="2020-03-15T00:36:00Z">
            <w:rPr>
              <w:rFonts w:ascii="Times New Roman" w:eastAsiaTheme="minorHAnsi" w:hAnsi="Times New Roman" w:cs="Times New Roman"/>
              <w:b/>
              <w:color w:val="000000"/>
              <w:kern w:val="0"/>
              <w:shd w:val="clear" w:color="auto" w:fill="FFFFFF"/>
            </w:rPr>
          </w:rPrChange>
        </w:rPr>
        <w:t>The lis</w:t>
      </w:r>
      <w:r w:rsidR="00345210" w:rsidRPr="003E0AB7">
        <w:rPr>
          <w:rFonts w:ascii="Arial" w:eastAsiaTheme="minorHAnsi" w:hAnsi="Arial" w:cs="Arial"/>
          <w:b/>
          <w:color w:val="000000"/>
          <w:kern w:val="0"/>
          <w:sz w:val="22"/>
          <w:szCs w:val="22"/>
          <w:shd w:val="clear" w:color="auto" w:fill="FFFFFF"/>
          <w:rPrChange w:id="843" w:author="Schrodi Lab" w:date="2020-03-15T00:36:00Z">
            <w:rPr>
              <w:rFonts w:ascii="Times New Roman" w:eastAsiaTheme="minorHAnsi" w:hAnsi="Times New Roman" w:cs="Times New Roman"/>
              <w:b/>
              <w:color w:val="000000"/>
              <w:kern w:val="0"/>
              <w:shd w:val="clear" w:color="auto" w:fill="FFFFFF"/>
            </w:rPr>
          </w:rPrChange>
        </w:rPr>
        <w:t xml:space="preserve">t of the identified markers </w:t>
      </w:r>
      <w:proofErr w:type="gramStart"/>
      <w:r w:rsidR="00345210" w:rsidRPr="003E0AB7">
        <w:rPr>
          <w:rFonts w:ascii="Arial" w:eastAsiaTheme="minorHAnsi" w:hAnsi="Arial" w:cs="Arial"/>
          <w:b/>
          <w:color w:val="000000"/>
          <w:kern w:val="0"/>
          <w:sz w:val="22"/>
          <w:szCs w:val="22"/>
          <w:shd w:val="clear" w:color="auto" w:fill="FFFFFF"/>
          <w:rPrChange w:id="844" w:author="Schrodi Lab" w:date="2020-03-15T00:36:00Z">
            <w:rPr>
              <w:rFonts w:ascii="Times New Roman" w:eastAsiaTheme="minorHAnsi" w:hAnsi="Times New Roman" w:cs="Times New Roman"/>
              <w:b/>
              <w:color w:val="000000"/>
              <w:kern w:val="0"/>
              <w:shd w:val="clear" w:color="auto" w:fill="FFFFFF"/>
            </w:rPr>
          </w:rPrChange>
        </w:rPr>
        <w:t>are</w:t>
      </w:r>
      <w:proofErr w:type="gramEnd"/>
      <w:r w:rsidR="00345210" w:rsidRPr="003E0AB7">
        <w:rPr>
          <w:rFonts w:ascii="Arial" w:eastAsiaTheme="minorHAnsi" w:hAnsi="Arial" w:cs="Arial"/>
          <w:b/>
          <w:color w:val="000000"/>
          <w:kern w:val="0"/>
          <w:sz w:val="22"/>
          <w:szCs w:val="22"/>
          <w:shd w:val="clear" w:color="auto" w:fill="FFFFFF"/>
          <w:rPrChange w:id="845" w:author="Schrodi Lab" w:date="2020-03-15T00:36:00Z">
            <w:rPr>
              <w:rFonts w:ascii="Times New Roman" w:eastAsiaTheme="minorHAnsi" w:hAnsi="Times New Roman" w:cs="Times New Roman"/>
              <w:b/>
              <w:color w:val="000000"/>
              <w:kern w:val="0"/>
              <w:shd w:val="clear" w:color="auto" w:fill="FFFFFF"/>
            </w:rPr>
          </w:rPrChange>
        </w:rPr>
        <w:t xml:space="preserve"> </w:t>
      </w:r>
      <w:r w:rsidRPr="003E0AB7">
        <w:rPr>
          <w:rFonts w:ascii="Arial" w:eastAsiaTheme="minorHAnsi" w:hAnsi="Arial" w:cs="Arial"/>
          <w:b/>
          <w:color w:val="000000"/>
          <w:kern w:val="0"/>
          <w:sz w:val="22"/>
          <w:szCs w:val="22"/>
          <w:shd w:val="clear" w:color="auto" w:fill="FFFFFF"/>
          <w:rPrChange w:id="846" w:author="Schrodi Lab" w:date="2020-03-15T00:36:00Z">
            <w:rPr>
              <w:rFonts w:ascii="Times New Roman" w:eastAsiaTheme="minorHAnsi" w:hAnsi="Times New Roman" w:cs="Times New Roman"/>
              <w:b/>
              <w:color w:val="000000"/>
              <w:kern w:val="0"/>
              <w:shd w:val="clear" w:color="auto" w:fill="FFFFFF"/>
            </w:rPr>
          </w:rPrChange>
        </w:rPr>
        <w:t>not available in the manuscri</w:t>
      </w:r>
      <w:r w:rsidR="00580C64" w:rsidRPr="003E0AB7">
        <w:rPr>
          <w:rFonts w:ascii="Arial" w:eastAsiaTheme="minorHAnsi" w:hAnsi="Arial" w:cs="Arial"/>
          <w:b/>
          <w:color w:val="000000"/>
          <w:kern w:val="0"/>
          <w:sz w:val="22"/>
          <w:szCs w:val="22"/>
          <w:shd w:val="clear" w:color="auto" w:fill="FFFFFF"/>
          <w:rPrChange w:id="847" w:author="Schrodi Lab" w:date="2020-03-15T00:36:00Z">
            <w:rPr>
              <w:rFonts w:ascii="Times New Roman" w:eastAsiaTheme="minorHAnsi" w:hAnsi="Times New Roman" w:cs="Times New Roman"/>
              <w:b/>
              <w:color w:val="000000"/>
              <w:kern w:val="0"/>
              <w:shd w:val="clear" w:color="auto" w:fill="FFFFFF"/>
            </w:rPr>
          </w:rPrChange>
        </w:rPr>
        <w:t>pt and in any addendum which is</w:t>
      </w:r>
      <w:r w:rsidRPr="003E0AB7">
        <w:rPr>
          <w:rFonts w:ascii="Arial" w:eastAsiaTheme="minorHAnsi" w:hAnsi="Arial" w:cs="Arial"/>
          <w:b/>
          <w:color w:val="000000"/>
          <w:kern w:val="0"/>
          <w:sz w:val="22"/>
          <w:szCs w:val="22"/>
          <w:shd w:val="clear" w:color="auto" w:fill="FFFFFF"/>
          <w:rPrChange w:id="848" w:author="Schrodi Lab" w:date="2020-03-15T00:36:00Z">
            <w:rPr>
              <w:rFonts w:ascii="Times New Roman" w:eastAsiaTheme="minorHAnsi" w:hAnsi="Times New Roman" w:cs="Times New Roman"/>
              <w:b/>
              <w:color w:val="000000"/>
              <w:kern w:val="0"/>
              <w:shd w:val="clear" w:color="auto" w:fill="FFFFFF"/>
            </w:rPr>
          </w:rPrChange>
        </w:rPr>
        <w:t xml:space="preserve"> major lack of the manuscript.</w:t>
      </w:r>
    </w:p>
    <w:p w14:paraId="530F31F9" w14:textId="77777777" w:rsidR="000A6007" w:rsidRPr="003E0AB7" w:rsidRDefault="008872B8" w:rsidP="000A6007">
      <w:pPr>
        <w:widowControl/>
        <w:snapToGrid w:val="0"/>
        <w:spacing w:afterLines="50" w:after="163"/>
        <w:rPr>
          <w:ins w:id="849" w:author="czeng" w:date="2020-03-14T21:38:00Z"/>
          <w:rFonts w:ascii="Arial" w:eastAsiaTheme="minorHAnsi" w:hAnsi="Arial" w:cs="Arial"/>
          <w:color w:val="000000"/>
          <w:kern w:val="0"/>
          <w:sz w:val="22"/>
          <w:szCs w:val="22"/>
          <w:rPrChange w:id="850" w:author="Schrodi Lab" w:date="2020-03-15T00:36:00Z">
            <w:rPr>
              <w:ins w:id="851" w:author="czeng" w:date="2020-03-14T21:38:00Z"/>
              <w:rFonts w:ascii="Times New Roman" w:eastAsiaTheme="minorHAnsi" w:hAnsi="Times New Roman" w:cs="Times New Roman"/>
              <w:color w:val="000000"/>
              <w:kern w:val="0"/>
            </w:rPr>
          </w:rPrChange>
        </w:rPr>
      </w:pPr>
      <w:bookmarkStart w:id="852" w:name="OLE_LINK108"/>
      <w:bookmarkStart w:id="853" w:name="OLE_LINK109"/>
      <w:r w:rsidRPr="003E0AB7">
        <w:rPr>
          <w:rFonts w:ascii="Arial" w:eastAsiaTheme="minorHAnsi" w:hAnsi="Arial" w:cs="Arial"/>
          <w:color w:val="000000"/>
          <w:kern w:val="0"/>
          <w:sz w:val="22"/>
          <w:szCs w:val="22"/>
          <w:rPrChange w:id="854" w:author="Schrodi Lab" w:date="2020-03-15T00:36:00Z">
            <w:rPr>
              <w:rFonts w:ascii="Times New Roman" w:eastAsiaTheme="minorHAnsi" w:hAnsi="Times New Roman" w:cs="Times New Roman"/>
              <w:color w:val="000000"/>
              <w:kern w:val="0"/>
            </w:rPr>
          </w:rPrChange>
        </w:rPr>
        <w:t xml:space="preserve">We thank the reviewer’s suggestion and a </w:t>
      </w:r>
      <w:r w:rsidR="0060324A" w:rsidRPr="003E0AB7">
        <w:rPr>
          <w:rFonts w:ascii="Arial" w:eastAsiaTheme="minorHAnsi" w:hAnsi="Arial" w:cs="Arial"/>
          <w:color w:val="000000"/>
          <w:kern w:val="0"/>
          <w:sz w:val="22"/>
          <w:szCs w:val="22"/>
          <w:rPrChange w:id="855" w:author="Schrodi Lab" w:date="2020-03-15T00:36:00Z">
            <w:rPr>
              <w:rFonts w:ascii="Times New Roman" w:eastAsiaTheme="minorHAnsi" w:hAnsi="Times New Roman" w:cs="Times New Roman"/>
              <w:color w:val="000000"/>
              <w:kern w:val="0"/>
            </w:rPr>
          </w:rPrChange>
        </w:rPr>
        <w:t xml:space="preserve">heatmap </w:t>
      </w:r>
      <w:r w:rsidRPr="003E0AB7">
        <w:rPr>
          <w:rFonts w:ascii="Arial" w:eastAsiaTheme="minorHAnsi" w:hAnsi="Arial" w:cs="Arial"/>
          <w:color w:val="000000"/>
          <w:kern w:val="0"/>
          <w:sz w:val="22"/>
          <w:szCs w:val="22"/>
          <w:rPrChange w:id="856" w:author="Schrodi Lab" w:date="2020-03-15T00:36:00Z">
            <w:rPr>
              <w:rFonts w:ascii="Times New Roman" w:eastAsiaTheme="minorHAnsi" w:hAnsi="Times New Roman" w:cs="Times New Roman"/>
              <w:color w:val="000000"/>
              <w:kern w:val="0"/>
            </w:rPr>
          </w:rPrChange>
        </w:rPr>
        <w:t xml:space="preserve">from adenoma comparison </w:t>
      </w:r>
      <w:r w:rsidR="00150799" w:rsidRPr="003E0AB7">
        <w:rPr>
          <w:rFonts w:ascii="Arial" w:eastAsiaTheme="minorHAnsi" w:hAnsi="Arial" w:cs="Arial"/>
          <w:color w:val="000000"/>
          <w:kern w:val="0"/>
          <w:sz w:val="22"/>
          <w:szCs w:val="22"/>
          <w:rPrChange w:id="857" w:author="Schrodi Lab" w:date="2020-03-15T00:36:00Z">
            <w:rPr>
              <w:rFonts w:ascii="Times New Roman" w:eastAsiaTheme="minorHAnsi" w:hAnsi="Times New Roman" w:cs="Times New Roman"/>
              <w:color w:val="000000"/>
              <w:kern w:val="0"/>
            </w:rPr>
          </w:rPrChange>
        </w:rPr>
        <w:t xml:space="preserve">between 51 adenoma samples in public database and ours </w:t>
      </w:r>
      <w:r w:rsidRPr="003E0AB7">
        <w:rPr>
          <w:rFonts w:ascii="Arial" w:eastAsiaTheme="minorHAnsi" w:hAnsi="Arial" w:cs="Arial"/>
          <w:color w:val="000000"/>
          <w:kern w:val="0"/>
          <w:sz w:val="22"/>
          <w:szCs w:val="22"/>
          <w:rPrChange w:id="858" w:author="Schrodi Lab" w:date="2020-03-15T00:36:00Z">
            <w:rPr>
              <w:rFonts w:ascii="Times New Roman" w:eastAsiaTheme="minorHAnsi" w:hAnsi="Times New Roman" w:cs="Times New Roman"/>
              <w:color w:val="000000"/>
              <w:kern w:val="0"/>
            </w:rPr>
          </w:rPrChange>
        </w:rPr>
        <w:t>was included as Figure S</w:t>
      </w:r>
      <w:r w:rsidR="00707BCC" w:rsidRPr="003E0AB7">
        <w:rPr>
          <w:rFonts w:ascii="Arial" w:eastAsiaTheme="minorHAnsi" w:hAnsi="Arial" w:cs="Arial"/>
          <w:color w:val="000000"/>
          <w:kern w:val="0"/>
          <w:sz w:val="22"/>
          <w:szCs w:val="22"/>
          <w:rPrChange w:id="859" w:author="Schrodi Lab" w:date="2020-03-15T00:36:00Z">
            <w:rPr>
              <w:rFonts w:ascii="Times New Roman" w:eastAsiaTheme="minorHAnsi" w:hAnsi="Times New Roman" w:cs="Times New Roman"/>
              <w:color w:val="000000"/>
              <w:kern w:val="0"/>
            </w:rPr>
          </w:rPrChange>
        </w:rPr>
        <w:t>2</w:t>
      </w:r>
      <w:r w:rsidRPr="003E0AB7">
        <w:rPr>
          <w:rFonts w:ascii="Arial" w:eastAsiaTheme="minorHAnsi" w:hAnsi="Arial" w:cs="Arial"/>
          <w:color w:val="000000"/>
          <w:kern w:val="0"/>
          <w:sz w:val="22"/>
          <w:szCs w:val="22"/>
          <w:rPrChange w:id="860" w:author="Schrodi Lab" w:date="2020-03-15T00:36:00Z">
            <w:rPr>
              <w:rFonts w:ascii="Times New Roman" w:eastAsiaTheme="minorHAnsi" w:hAnsi="Times New Roman" w:cs="Times New Roman"/>
              <w:color w:val="000000"/>
              <w:kern w:val="0"/>
            </w:rPr>
          </w:rPrChange>
        </w:rPr>
        <w:t xml:space="preserve"> in new version, </w:t>
      </w:r>
      <w:r w:rsidR="0060324A" w:rsidRPr="003E0AB7">
        <w:rPr>
          <w:rFonts w:ascii="Arial" w:eastAsiaTheme="minorHAnsi" w:hAnsi="Arial" w:cs="Arial"/>
          <w:color w:val="000000"/>
          <w:kern w:val="0"/>
          <w:sz w:val="22"/>
          <w:szCs w:val="22"/>
          <w:rPrChange w:id="861" w:author="Schrodi Lab" w:date="2020-03-15T00:36:00Z">
            <w:rPr>
              <w:rFonts w:ascii="Times New Roman" w:eastAsiaTheme="minorHAnsi" w:hAnsi="Times New Roman" w:cs="Times New Roman"/>
              <w:color w:val="000000"/>
              <w:kern w:val="0"/>
            </w:rPr>
          </w:rPrChange>
        </w:rPr>
        <w:t xml:space="preserve">and as expected, AD </w:t>
      </w:r>
      <w:r w:rsidRPr="003E0AB7">
        <w:rPr>
          <w:rFonts w:ascii="Arial" w:eastAsiaTheme="minorHAnsi" w:hAnsi="Arial" w:cs="Arial"/>
          <w:color w:val="000000"/>
          <w:kern w:val="0"/>
          <w:sz w:val="22"/>
          <w:szCs w:val="22"/>
          <w:rPrChange w:id="862" w:author="Schrodi Lab" w:date="2020-03-15T00:36:00Z">
            <w:rPr>
              <w:rFonts w:ascii="Times New Roman" w:eastAsiaTheme="minorHAnsi" w:hAnsi="Times New Roman" w:cs="Times New Roman"/>
              <w:color w:val="000000"/>
              <w:kern w:val="0"/>
            </w:rPr>
          </w:rPrChange>
        </w:rPr>
        <w:t xml:space="preserve">samples of public database </w:t>
      </w:r>
      <w:r w:rsidR="0060324A" w:rsidRPr="003E0AB7">
        <w:rPr>
          <w:rFonts w:ascii="Arial" w:eastAsiaTheme="minorHAnsi" w:hAnsi="Arial" w:cs="Arial"/>
          <w:color w:val="000000"/>
          <w:kern w:val="0"/>
          <w:sz w:val="22"/>
          <w:szCs w:val="22"/>
          <w:rPrChange w:id="863" w:author="Schrodi Lab" w:date="2020-03-15T00:36:00Z">
            <w:rPr>
              <w:rFonts w:ascii="Times New Roman" w:eastAsiaTheme="minorHAnsi" w:hAnsi="Times New Roman" w:cs="Times New Roman"/>
              <w:color w:val="000000"/>
              <w:kern w:val="0"/>
            </w:rPr>
          </w:rPrChange>
        </w:rPr>
        <w:t xml:space="preserve">also exhibited </w:t>
      </w:r>
      <w:r w:rsidR="008D0030" w:rsidRPr="003E0AB7">
        <w:rPr>
          <w:rFonts w:ascii="Arial" w:eastAsiaTheme="minorHAnsi" w:hAnsi="Arial" w:cs="Arial"/>
          <w:color w:val="000000"/>
          <w:kern w:val="0"/>
          <w:sz w:val="22"/>
          <w:szCs w:val="22"/>
          <w:rPrChange w:id="864" w:author="Schrodi Lab" w:date="2020-03-15T00:36:00Z">
            <w:rPr>
              <w:rFonts w:ascii="Times New Roman" w:eastAsiaTheme="minorHAnsi" w:hAnsi="Times New Roman" w:cs="Times New Roman"/>
              <w:color w:val="000000"/>
              <w:kern w:val="0"/>
            </w:rPr>
          </w:rPrChange>
        </w:rPr>
        <w:t>hyper-me</w:t>
      </w:r>
      <w:r w:rsidR="0060324A" w:rsidRPr="003E0AB7">
        <w:rPr>
          <w:rFonts w:ascii="Arial" w:eastAsiaTheme="minorHAnsi" w:hAnsi="Arial" w:cs="Arial"/>
          <w:color w:val="000000"/>
          <w:kern w:val="0"/>
          <w:sz w:val="22"/>
          <w:szCs w:val="22"/>
          <w:rPrChange w:id="865" w:author="Schrodi Lab" w:date="2020-03-15T00:36:00Z">
            <w:rPr>
              <w:rFonts w:ascii="Times New Roman" w:eastAsiaTheme="minorHAnsi" w:hAnsi="Times New Roman" w:cs="Times New Roman"/>
              <w:color w:val="000000"/>
              <w:kern w:val="0"/>
            </w:rPr>
          </w:rPrChange>
        </w:rPr>
        <w:t xml:space="preserve">thylation maintenance or enhancement. </w:t>
      </w:r>
    </w:p>
    <w:p w14:paraId="52B70A33" w14:textId="08FD096F" w:rsidR="000A6007" w:rsidRPr="003E0AB7" w:rsidRDefault="000A6007" w:rsidP="000A6007">
      <w:pPr>
        <w:widowControl/>
        <w:snapToGrid w:val="0"/>
        <w:spacing w:afterLines="50" w:after="163"/>
        <w:rPr>
          <w:moveTo w:id="866" w:author="czeng" w:date="2020-03-14T21:38:00Z"/>
          <w:rFonts w:ascii="Arial" w:eastAsiaTheme="minorHAnsi" w:hAnsi="Arial" w:cs="Arial"/>
          <w:color w:val="000000"/>
          <w:kern w:val="0"/>
          <w:sz w:val="22"/>
          <w:szCs w:val="22"/>
          <w:rPrChange w:id="867" w:author="Schrodi Lab" w:date="2020-03-15T00:36:00Z">
            <w:rPr>
              <w:moveTo w:id="868" w:author="czeng" w:date="2020-03-14T21:38:00Z"/>
              <w:rFonts w:ascii="Times New Roman" w:eastAsiaTheme="minorHAnsi" w:hAnsi="Times New Roman" w:cs="Times New Roman"/>
              <w:color w:val="000000"/>
              <w:kern w:val="0"/>
            </w:rPr>
          </w:rPrChange>
        </w:rPr>
      </w:pPr>
      <w:moveToRangeStart w:id="869" w:author="czeng" w:date="2020-03-14T21:38:00Z" w:name="move35114330"/>
      <w:moveTo w:id="870" w:author="czeng" w:date="2020-03-14T21:38:00Z">
        <w:r w:rsidRPr="003E0AB7">
          <w:rPr>
            <w:rFonts w:ascii="Arial" w:eastAsiaTheme="minorHAnsi" w:hAnsi="Arial" w:cs="Arial"/>
            <w:color w:val="000000"/>
            <w:kern w:val="0"/>
            <w:sz w:val="22"/>
            <w:szCs w:val="22"/>
            <w:rPrChange w:id="871" w:author="Schrodi Lab" w:date="2020-03-15T00:36:00Z">
              <w:rPr>
                <w:rFonts w:ascii="Times New Roman" w:eastAsiaTheme="minorHAnsi" w:hAnsi="Times New Roman" w:cs="Times New Roman"/>
                <w:color w:val="000000"/>
                <w:kern w:val="0"/>
              </w:rPr>
            </w:rPrChange>
          </w:rPr>
          <w:t>The lack of information for the 209 hyper-methylated sites was our negligence and thank you for pointing it out, we have provided in Table S1.</w:t>
        </w:r>
      </w:moveTo>
    </w:p>
    <w:moveToRangeEnd w:id="869"/>
    <w:p w14:paraId="4A656C1C" w14:textId="0FA0DCD2" w:rsidR="009670AB" w:rsidRPr="003E0AB7" w:rsidRDefault="009670AB" w:rsidP="0088732E">
      <w:pPr>
        <w:widowControl/>
        <w:snapToGrid w:val="0"/>
        <w:spacing w:afterLines="50" w:after="163"/>
        <w:rPr>
          <w:rFonts w:ascii="Arial" w:eastAsiaTheme="minorHAnsi" w:hAnsi="Arial" w:cs="Arial"/>
          <w:color w:val="000000"/>
          <w:kern w:val="0"/>
          <w:sz w:val="22"/>
          <w:szCs w:val="22"/>
          <w:rPrChange w:id="872" w:author="Schrodi Lab" w:date="2020-03-15T00:36:00Z">
            <w:rPr>
              <w:rFonts w:ascii="Times New Roman" w:eastAsiaTheme="minorHAnsi" w:hAnsi="Times New Roman" w:cs="Times New Roman"/>
              <w:color w:val="000000"/>
              <w:kern w:val="0"/>
            </w:rPr>
          </w:rPrChange>
        </w:rPr>
      </w:pPr>
    </w:p>
    <w:p w14:paraId="3B0A9D58" w14:textId="7D38BBE1" w:rsidR="00A249EF" w:rsidRPr="003E0AB7" w:rsidRDefault="00A249EF" w:rsidP="0088732E">
      <w:pPr>
        <w:widowControl/>
        <w:snapToGrid w:val="0"/>
        <w:spacing w:afterLines="50" w:after="163"/>
        <w:rPr>
          <w:rFonts w:ascii="Arial" w:eastAsiaTheme="minorHAnsi" w:hAnsi="Arial" w:cs="Arial"/>
          <w:color w:val="000000"/>
          <w:kern w:val="0"/>
          <w:sz w:val="22"/>
          <w:szCs w:val="22"/>
          <w:rPrChange w:id="873" w:author="Schrodi Lab" w:date="2020-03-15T00:36:00Z">
            <w:rPr>
              <w:rFonts w:ascii="Times New Roman" w:eastAsiaTheme="minorHAnsi" w:hAnsi="Times New Roman" w:cs="Times New Roman"/>
              <w:color w:val="000000"/>
              <w:kern w:val="0"/>
            </w:rPr>
          </w:rPrChange>
        </w:rPr>
      </w:pPr>
      <w:r w:rsidRPr="003E0AB7">
        <w:rPr>
          <w:rFonts w:ascii="Arial" w:hAnsi="Arial" w:cs="Arial"/>
          <w:b/>
          <w:noProof/>
          <w:sz w:val="22"/>
          <w:szCs w:val="22"/>
          <w:rPrChange w:id="874" w:author="Schrodi Lab" w:date="2020-03-15T00:36:00Z">
            <w:rPr>
              <w:rFonts w:ascii="Arial" w:hAnsi="Arial" w:cs="Arial"/>
              <w:b/>
              <w:noProof/>
              <w:sz w:val="28"/>
            </w:rPr>
          </w:rPrChange>
        </w:rPr>
        <w:drawing>
          <wp:inline distT="0" distB="0" distL="0" distR="0" wp14:anchorId="048CAA9E" wp14:editId="511813A5">
            <wp:extent cx="5270500" cy="197659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lementary Figure 2.pdf"/>
                    <pic:cNvPicPr/>
                  </pic:nvPicPr>
                  <pic:blipFill>
                    <a:blip r:embed="rId11">
                      <a:extLst>
                        <a:ext uri="{28A0092B-C50C-407E-A947-70E740481C1C}">
                          <a14:useLocalDpi xmlns:a14="http://schemas.microsoft.com/office/drawing/2010/main" val="0"/>
                        </a:ext>
                      </a:extLst>
                    </a:blip>
                    <a:stretch>
                      <a:fillRect/>
                    </a:stretch>
                  </pic:blipFill>
                  <pic:spPr>
                    <a:xfrm>
                      <a:off x="0" y="0"/>
                      <a:ext cx="5270500" cy="1976596"/>
                    </a:xfrm>
                    <a:prstGeom prst="rect">
                      <a:avLst/>
                    </a:prstGeom>
                  </pic:spPr>
                </pic:pic>
              </a:graphicData>
            </a:graphic>
          </wp:inline>
        </w:drawing>
      </w:r>
    </w:p>
    <w:p w14:paraId="4209F81A" w14:textId="5211E14A" w:rsidR="0060324A" w:rsidRPr="003E0AB7" w:rsidDel="000A6007" w:rsidRDefault="0060324A" w:rsidP="0088732E">
      <w:pPr>
        <w:widowControl/>
        <w:snapToGrid w:val="0"/>
        <w:spacing w:afterLines="50" w:after="163"/>
        <w:rPr>
          <w:moveFrom w:id="875" w:author="czeng" w:date="2020-03-14T21:38:00Z"/>
          <w:rFonts w:ascii="Arial" w:eastAsiaTheme="minorHAnsi" w:hAnsi="Arial" w:cs="Arial"/>
          <w:color w:val="000000"/>
          <w:kern w:val="0"/>
          <w:sz w:val="22"/>
          <w:szCs w:val="22"/>
          <w:rPrChange w:id="876" w:author="Schrodi Lab" w:date="2020-03-15T00:36:00Z">
            <w:rPr>
              <w:moveFrom w:id="877" w:author="czeng" w:date="2020-03-14T21:38:00Z"/>
              <w:rFonts w:ascii="Times New Roman" w:eastAsiaTheme="minorHAnsi" w:hAnsi="Times New Roman" w:cs="Times New Roman"/>
              <w:color w:val="000000"/>
              <w:kern w:val="0"/>
            </w:rPr>
          </w:rPrChange>
        </w:rPr>
      </w:pPr>
      <w:moveFromRangeStart w:id="878" w:author="czeng" w:date="2020-03-14T21:38:00Z" w:name="move35114330"/>
      <w:moveFrom w:id="879" w:author="czeng" w:date="2020-03-14T21:38:00Z">
        <w:r w:rsidRPr="003E0AB7" w:rsidDel="000A6007">
          <w:rPr>
            <w:rFonts w:ascii="Arial" w:eastAsiaTheme="minorHAnsi" w:hAnsi="Arial" w:cs="Arial"/>
            <w:color w:val="000000"/>
            <w:kern w:val="0"/>
            <w:sz w:val="22"/>
            <w:szCs w:val="22"/>
            <w:rPrChange w:id="880" w:author="Schrodi Lab" w:date="2020-03-15T00:36:00Z">
              <w:rPr>
                <w:rFonts w:ascii="Times New Roman" w:eastAsiaTheme="minorHAnsi" w:hAnsi="Times New Roman" w:cs="Times New Roman"/>
                <w:color w:val="000000"/>
                <w:kern w:val="0"/>
              </w:rPr>
            </w:rPrChange>
          </w:rPr>
          <w:t xml:space="preserve">The lack of information </w:t>
        </w:r>
        <w:r w:rsidR="00150799" w:rsidRPr="003E0AB7" w:rsidDel="000A6007">
          <w:rPr>
            <w:rFonts w:ascii="Arial" w:eastAsiaTheme="minorHAnsi" w:hAnsi="Arial" w:cs="Arial"/>
            <w:color w:val="000000"/>
            <w:kern w:val="0"/>
            <w:sz w:val="22"/>
            <w:szCs w:val="22"/>
            <w:rPrChange w:id="881" w:author="Schrodi Lab" w:date="2020-03-15T00:36:00Z">
              <w:rPr>
                <w:rFonts w:ascii="Times New Roman" w:eastAsiaTheme="minorHAnsi" w:hAnsi="Times New Roman" w:cs="Times New Roman"/>
                <w:color w:val="000000"/>
                <w:kern w:val="0"/>
              </w:rPr>
            </w:rPrChange>
          </w:rPr>
          <w:t xml:space="preserve">for </w:t>
        </w:r>
        <w:r w:rsidRPr="003E0AB7" w:rsidDel="000A6007">
          <w:rPr>
            <w:rFonts w:ascii="Arial" w:eastAsiaTheme="minorHAnsi" w:hAnsi="Arial" w:cs="Arial"/>
            <w:color w:val="000000"/>
            <w:kern w:val="0"/>
            <w:sz w:val="22"/>
            <w:szCs w:val="22"/>
            <w:rPrChange w:id="882" w:author="Schrodi Lab" w:date="2020-03-15T00:36:00Z">
              <w:rPr>
                <w:rFonts w:ascii="Times New Roman" w:eastAsiaTheme="minorHAnsi" w:hAnsi="Times New Roman" w:cs="Times New Roman"/>
                <w:color w:val="000000"/>
                <w:kern w:val="0"/>
              </w:rPr>
            </w:rPrChange>
          </w:rPr>
          <w:t>the 209 hyper</w:t>
        </w:r>
        <w:r w:rsidR="00A249EF" w:rsidRPr="003E0AB7" w:rsidDel="000A6007">
          <w:rPr>
            <w:rFonts w:ascii="Arial" w:eastAsiaTheme="minorHAnsi" w:hAnsi="Arial" w:cs="Arial"/>
            <w:color w:val="000000"/>
            <w:kern w:val="0"/>
            <w:sz w:val="22"/>
            <w:szCs w:val="22"/>
            <w:rPrChange w:id="883" w:author="Schrodi Lab" w:date="2020-03-15T00:36:00Z">
              <w:rPr>
                <w:rFonts w:ascii="Times New Roman" w:eastAsiaTheme="minorHAnsi" w:hAnsi="Times New Roman" w:cs="Times New Roman"/>
                <w:color w:val="000000"/>
                <w:kern w:val="0"/>
              </w:rPr>
            </w:rPrChange>
          </w:rPr>
          <w:t>-</w:t>
        </w:r>
        <w:r w:rsidRPr="003E0AB7" w:rsidDel="000A6007">
          <w:rPr>
            <w:rFonts w:ascii="Arial" w:eastAsiaTheme="minorHAnsi" w:hAnsi="Arial" w:cs="Arial"/>
            <w:color w:val="000000"/>
            <w:kern w:val="0"/>
            <w:sz w:val="22"/>
            <w:szCs w:val="22"/>
            <w:rPrChange w:id="884" w:author="Schrodi Lab" w:date="2020-03-15T00:36:00Z">
              <w:rPr>
                <w:rFonts w:ascii="Times New Roman" w:eastAsiaTheme="minorHAnsi" w:hAnsi="Times New Roman" w:cs="Times New Roman"/>
                <w:color w:val="000000"/>
                <w:kern w:val="0"/>
              </w:rPr>
            </w:rPrChange>
          </w:rPr>
          <w:t xml:space="preserve">methylated sites </w:t>
        </w:r>
        <w:r w:rsidR="00150799" w:rsidRPr="003E0AB7" w:rsidDel="000A6007">
          <w:rPr>
            <w:rFonts w:ascii="Arial" w:eastAsiaTheme="minorHAnsi" w:hAnsi="Arial" w:cs="Arial"/>
            <w:color w:val="000000"/>
            <w:kern w:val="0"/>
            <w:sz w:val="22"/>
            <w:szCs w:val="22"/>
            <w:rPrChange w:id="885" w:author="Schrodi Lab" w:date="2020-03-15T00:36:00Z">
              <w:rPr>
                <w:rFonts w:ascii="Times New Roman" w:eastAsiaTheme="minorHAnsi" w:hAnsi="Times New Roman" w:cs="Times New Roman"/>
                <w:color w:val="000000"/>
                <w:kern w:val="0"/>
              </w:rPr>
            </w:rPrChange>
          </w:rPr>
          <w:t xml:space="preserve">was </w:t>
        </w:r>
        <w:r w:rsidRPr="003E0AB7" w:rsidDel="000A6007">
          <w:rPr>
            <w:rFonts w:ascii="Arial" w:eastAsiaTheme="minorHAnsi" w:hAnsi="Arial" w:cs="Arial"/>
            <w:color w:val="000000"/>
            <w:kern w:val="0"/>
            <w:sz w:val="22"/>
            <w:szCs w:val="22"/>
            <w:rPrChange w:id="886" w:author="Schrodi Lab" w:date="2020-03-15T00:36:00Z">
              <w:rPr>
                <w:rFonts w:ascii="Times New Roman" w:eastAsiaTheme="minorHAnsi" w:hAnsi="Times New Roman" w:cs="Times New Roman"/>
                <w:color w:val="000000"/>
                <w:kern w:val="0"/>
              </w:rPr>
            </w:rPrChange>
          </w:rPr>
          <w:t>our negligence</w:t>
        </w:r>
        <w:r w:rsidR="00150799" w:rsidRPr="003E0AB7" w:rsidDel="000A6007">
          <w:rPr>
            <w:rFonts w:ascii="Arial" w:eastAsiaTheme="minorHAnsi" w:hAnsi="Arial" w:cs="Arial"/>
            <w:color w:val="000000"/>
            <w:kern w:val="0"/>
            <w:sz w:val="22"/>
            <w:szCs w:val="22"/>
            <w:rPrChange w:id="887" w:author="Schrodi Lab" w:date="2020-03-15T00:36:00Z">
              <w:rPr>
                <w:rFonts w:ascii="Times New Roman" w:eastAsiaTheme="minorHAnsi" w:hAnsi="Times New Roman" w:cs="Times New Roman"/>
                <w:color w:val="000000"/>
                <w:kern w:val="0"/>
              </w:rPr>
            </w:rPrChange>
          </w:rPr>
          <w:t xml:space="preserve"> and thank you for pointing it out</w:t>
        </w:r>
        <w:r w:rsidRPr="003E0AB7" w:rsidDel="000A6007">
          <w:rPr>
            <w:rFonts w:ascii="Arial" w:eastAsiaTheme="minorHAnsi" w:hAnsi="Arial" w:cs="Arial"/>
            <w:color w:val="000000"/>
            <w:kern w:val="0"/>
            <w:sz w:val="22"/>
            <w:szCs w:val="22"/>
            <w:rPrChange w:id="888" w:author="Schrodi Lab" w:date="2020-03-15T00:36:00Z">
              <w:rPr>
                <w:rFonts w:ascii="Times New Roman" w:eastAsiaTheme="minorHAnsi" w:hAnsi="Times New Roman" w:cs="Times New Roman"/>
                <w:color w:val="000000"/>
                <w:kern w:val="0"/>
              </w:rPr>
            </w:rPrChange>
          </w:rPr>
          <w:t xml:space="preserve">, we </w:t>
        </w:r>
        <w:r w:rsidR="00150799" w:rsidRPr="003E0AB7" w:rsidDel="000A6007">
          <w:rPr>
            <w:rFonts w:ascii="Arial" w:eastAsiaTheme="minorHAnsi" w:hAnsi="Arial" w:cs="Arial"/>
            <w:color w:val="000000"/>
            <w:kern w:val="0"/>
            <w:sz w:val="22"/>
            <w:szCs w:val="22"/>
            <w:rPrChange w:id="889" w:author="Schrodi Lab" w:date="2020-03-15T00:36:00Z">
              <w:rPr>
                <w:rFonts w:ascii="Times New Roman" w:eastAsiaTheme="minorHAnsi" w:hAnsi="Times New Roman" w:cs="Times New Roman"/>
                <w:color w:val="000000"/>
                <w:kern w:val="0"/>
              </w:rPr>
            </w:rPrChange>
          </w:rPr>
          <w:t xml:space="preserve">have </w:t>
        </w:r>
        <w:r w:rsidRPr="003E0AB7" w:rsidDel="000A6007">
          <w:rPr>
            <w:rFonts w:ascii="Arial" w:eastAsiaTheme="minorHAnsi" w:hAnsi="Arial" w:cs="Arial"/>
            <w:color w:val="000000"/>
            <w:kern w:val="0"/>
            <w:sz w:val="22"/>
            <w:szCs w:val="22"/>
            <w:rPrChange w:id="890" w:author="Schrodi Lab" w:date="2020-03-15T00:36:00Z">
              <w:rPr>
                <w:rFonts w:ascii="Times New Roman" w:eastAsiaTheme="minorHAnsi" w:hAnsi="Times New Roman" w:cs="Times New Roman"/>
                <w:color w:val="000000"/>
                <w:kern w:val="0"/>
              </w:rPr>
            </w:rPrChange>
          </w:rPr>
          <w:t>provide</w:t>
        </w:r>
        <w:r w:rsidR="00150799" w:rsidRPr="003E0AB7" w:rsidDel="000A6007">
          <w:rPr>
            <w:rFonts w:ascii="Arial" w:eastAsiaTheme="minorHAnsi" w:hAnsi="Arial" w:cs="Arial"/>
            <w:color w:val="000000"/>
            <w:kern w:val="0"/>
            <w:sz w:val="22"/>
            <w:szCs w:val="22"/>
            <w:rPrChange w:id="891" w:author="Schrodi Lab" w:date="2020-03-15T00:36:00Z">
              <w:rPr>
                <w:rFonts w:ascii="Times New Roman" w:eastAsiaTheme="minorHAnsi" w:hAnsi="Times New Roman" w:cs="Times New Roman"/>
                <w:color w:val="000000"/>
                <w:kern w:val="0"/>
              </w:rPr>
            </w:rPrChange>
          </w:rPr>
          <w:t>d</w:t>
        </w:r>
        <w:r w:rsidRPr="003E0AB7" w:rsidDel="000A6007">
          <w:rPr>
            <w:rFonts w:ascii="Arial" w:eastAsiaTheme="minorHAnsi" w:hAnsi="Arial" w:cs="Arial"/>
            <w:color w:val="000000"/>
            <w:kern w:val="0"/>
            <w:sz w:val="22"/>
            <w:szCs w:val="22"/>
            <w:rPrChange w:id="892" w:author="Schrodi Lab" w:date="2020-03-15T00:36:00Z">
              <w:rPr>
                <w:rFonts w:ascii="Times New Roman" w:eastAsiaTheme="minorHAnsi" w:hAnsi="Times New Roman" w:cs="Times New Roman"/>
                <w:color w:val="000000"/>
                <w:kern w:val="0"/>
              </w:rPr>
            </w:rPrChange>
          </w:rPr>
          <w:t xml:space="preserve"> in </w:t>
        </w:r>
        <w:r w:rsidR="009670AB" w:rsidRPr="003E0AB7" w:rsidDel="000A6007">
          <w:rPr>
            <w:rFonts w:ascii="Arial" w:eastAsiaTheme="minorHAnsi" w:hAnsi="Arial" w:cs="Arial"/>
            <w:color w:val="000000"/>
            <w:kern w:val="0"/>
            <w:sz w:val="22"/>
            <w:szCs w:val="22"/>
            <w:rPrChange w:id="893" w:author="Schrodi Lab" w:date="2020-03-15T00:36:00Z">
              <w:rPr>
                <w:rFonts w:ascii="Times New Roman" w:eastAsiaTheme="minorHAnsi" w:hAnsi="Times New Roman" w:cs="Times New Roman"/>
                <w:color w:val="000000"/>
                <w:kern w:val="0"/>
              </w:rPr>
            </w:rPrChange>
          </w:rPr>
          <w:t>Table S</w:t>
        </w:r>
        <w:r w:rsidR="00A249EF" w:rsidRPr="003E0AB7" w:rsidDel="000A6007">
          <w:rPr>
            <w:rFonts w:ascii="Arial" w:eastAsiaTheme="minorHAnsi" w:hAnsi="Arial" w:cs="Arial"/>
            <w:color w:val="000000"/>
            <w:kern w:val="0"/>
            <w:sz w:val="22"/>
            <w:szCs w:val="22"/>
            <w:rPrChange w:id="894" w:author="Schrodi Lab" w:date="2020-03-15T00:36:00Z">
              <w:rPr>
                <w:rFonts w:ascii="Times New Roman" w:eastAsiaTheme="minorHAnsi" w:hAnsi="Times New Roman" w:cs="Times New Roman"/>
                <w:color w:val="000000"/>
                <w:kern w:val="0"/>
              </w:rPr>
            </w:rPrChange>
          </w:rPr>
          <w:t>1</w:t>
        </w:r>
        <w:r w:rsidR="009670AB" w:rsidRPr="003E0AB7" w:rsidDel="000A6007">
          <w:rPr>
            <w:rFonts w:ascii="Arial" w:eastAsiaTheme="minorHAnsi" w:hAnsi="Arial" w:cs="Arial"/>
            <w:color w:val="000000"/>
            <w:kern w:val="0"/>
            <w:sz w:val="22"/>
            <w:szCs w:val="22"/>
            <w:rPrChange w:id="895" w:author="Schrodi Lab" w:date="2020-03-15T00:36:00Z">
              <w:rPr>
                <w:rFonts w:ascii="Times New Roman" w:eastAsiaTheme="minorHAnsi" w:hAnsi="Times New Roman" w:cs="Times New Roman"/>
                <w:color w:val="000000"/>
                <w:kern w:val="0"/>
              </w:rPr>
            </w:rPrChange>
          </w:rPr>
          <w:t>.</w:t>
        </w:r>
      </w:moveFrom>
    </w:p>
    <w:bookmarkEnd w:id="852"/>
    <w:bookmarkEnd w:id="853"/>
    <w:moveFromRangeEnd w:id="878"/>
    <w:p w14:paraId="79EBFFE6" w14:textId="6349ED16" w:rsidR="009670AB" w:rsidRPr="003E0AB7" w:rsidRDefault="00680F29" w:rsidP="0088732E">
      <w:pPr>
        <w:widowControl/>
        <w:snapToGrid w:val="0"/>
        <w:spacing w:afterLines="50" w:after="163"/>
        <w:rPr>
          <w:rFonts w:ascii="Arial" w:eastAsiaTheme="minorHAnsi" w:hAnsi="Arial" w:cs="Arial"/>
          <w:color w:val="000000" w:themeColor="text1"/>
          <w:kern w:val="0"/>
          <w:sz w:val="22"/>
          <w:szCs w:val="22"/>
          <w:rPrChange w:id="896" w:author="Schrodi Lab" w:date="2020-03-15T00:36:00Z">
            <w:rPr>
              <w:rFonts w:ascii="Times New Roman" w:eastAsiaTheme="minorHAnsi" w:hAnsi="Times New Roman" w:cs="Times New Roman"/>
              <w:color w:val="000000" w:themeColor="text1"/>
              <w:kern w:val="0"/>
            </w:rPr>
          </w:rPrChange>
        </w:rPr>
      </w:pPr>
      <w:r w:rsidRPr="003E0AB7">
        <w:rPr>
          <w:rFonts w:ascii="Arial" w:eastAsiaTheme="minorHAnsi" w:hAnsi="Arial" w:cs="Arial"/>
          <w:color w:val="000000"/>
          <w:kern w:val="0"/>
          <w:sz w:val="22"/>
          <w:szCs w:val="22"/>
          <w:rPrChange w:id="897" w:author="Schrodi Lab" w:date="2020-03-15T00:36:00Z">
            <w:rPr>
              <w:rFonts w:ascii="Times New Roman" w:eastAsiaTheme="minorHAnsi" w:hAnsi="Times New Roman" w:cs="Times New Roman"/>
              <w:color w:val="000000"/>
              <w:kern w:val="0"/>
            </w:rPr>
          </w:rPrChange>
        </w:rPr>
        <w:br/>
      </w:r>
      <w:r w:rsidR="009670AB" w:rsidRPr="003E0AB7">
        <w:rPr>
          <w:rFonts w:ascii="Arial" w:eastAsiaTheme="minorHAnsi" w:hAnsi="Arial" w:cs="Arial"/>
          <w:b/>
          <w:color w:val="000000"/>
          <w:kern w:val="0"/>
          <w:sz w:val="22"/>
          <w:szCs w:val="22"/>
          <w:shd w:val="clear" w:color="auto" w:fill="FFFFFF"/>
          <w:rPrChange w:id="898" w:author="Schrodi Lab" w:date="2020-03-15T00:36:00Z">
            <w:rPr>
              <w:rFonts w:ascii="Times New Roman" w:eastAsiaTheme="minorHAnsi" w:hAnsi="Times New Roman" w:cs="Times New Roman"/>
              <w:b/>
              <w:color w:val="000000"/>
              <w:kern w:val="0"/>
              <w:shd w:val="clear" w:color="auto" w:fill="FFFFFF"/>
            </w:rPr>
          </w:rPrChange>
        </w:rPr>
        <w:t xml:space="preserve">6. </w:t>
      </w:r>
      <w:r w:rsidRPr="003E0AB7">
        <w:rPr>
          <w:rFonts w:ascii="Arial" w:eastAsiaTheme="minorHAnsi" w:hAnsi="Arial" w:cs="Arial"/>
          <w:b/>
          <w:color w:val="000000"/>
          <w:kern w:val="0"/>
          <w:sz w:val="22"/>
          <w:szCs w:val="22"/>
          <w:shd w:val="clear" w:color="auto" w:fill="FFFFFF"/>
          <w:rPrChange w:id="899" w:author="Schrodi Lab" w:date="2020-03-15T00:36:00Z">
            <w:rPr>
              <w:rFonts w:ascii="Times New Roman" w:eastAsiaTheme="minorHAnsi" w:hAnsi="Times New Roman" w:cs="Times New Roman"/>
              <w:b/>
              <w:color w:val="000000"/>
              <w:kern w:val="0"/>
              <w:shd w:val="clear" w:color="auto" w:fill="FFFFFF"/>
            </w:rPr>
          </w:rPrChange>
        </w:rPr>
        <w:t>The publicly available 51 adenoma samples are not used and compared to own LGA or HGA results. The authors do not perfo</w:t>
      </w:r>
      <w:r w:rsidR="00345210" w:rsidRPr="003E0AB7">
        <w:rPr>
          <w:rFonts w:ascii="Arial" w:eastAsiaTheme="minorHAnsi" w:hAnsi="Arial" w:cs="Arial"/>
          <w:b/>
          <w:color w:val="000000"/>
          <w:kern w:val="0"/>
          <w:sz w:val="22"/>
          <w:szCs w:val="22"/>
          <w:shd w:val="clear" w:color="auto" w:fill="FFFFFF"/>
          <w:rPrChange w:id="900" w:author="Schrodi Lab" w:date="2020-03-15T00:36:00Z">
            <w:rPr>
              <w:rFonts w:ascii="Times New Roman" w:eastAsiaTheme="minorHAnsi" w:hAnsi="Times New Roman" w:cs="Times New Roman"/>
              <w:b/>
              <w:color w:val="000000"/>
              <w:kern w:val="0"/>
              <w:shd w:val="clear" w:color="auto" w:fill="FFFFFF"/>
            </w:rPr>
          </w:rPrChange>
        </w:rPr>
        <w:t>rm wet-lab verification, either</w:t>
      </w:r>
      <w:r w:rsidRPr="003E0AB7">
        <w:rPr>
          <w:rFonts w:ascii="Arial" w:eastAsiaTheme="minorHAnsi" w:hAnsi="Arial" w:cs="Arial"/>
          <w:b/>
          <w:color w:val="000000"/>
          <w:kern w:val="0"/>
          <w:sz w:val="22"/>
          <w:szCs w:val="22"/>
          <w:shd w:val="clear" w:color="auto" w:fill="FFFFFF"/>
          <w:rPrChange w:id="901" w:author="Schrodi Lab" w:date="2020-03-15T00:36:00Z">
            <w:rPr>
              <w:rFonts w:ascii="Times New Roman" w:eastAsiaTheme="minorHAnsi" w:hAnsi="Times New Roman" w:cs="Times New Roman"/>
              <w:b/>
              <w:color w:val="000000"/>
              <w:kern w:val="0"/>
              <w:shd w:val="clear" w:color="auto" w:fill="FFFFFF"/>
            </w:rPr>
          </w:rPrChange>
        </w:rPr>
        <w:t xml:space="preserve">. These are the two major missing of the </w:t>
      </w:r>
      <w:proofErr w:type="gramStart"/>
      <w:r w:rsidRPr="003E0AB7">
        <w:rPr>
          <w:rFonts w:ascii="Arial" w:eastAsiaTheme="minorHAnsi" w:hAnsi="Arial" w:cs="Arial"/>
          <w:b/>
          <w:color w:val="000000"/>
          <w:kern w:val="0"/>
          <w:sz w:val="22"/>
          <w:szCs w:val="22"/>
          <w:shd w:val="clear" w:color="auto" w:fill="FFFFFF"/>
          <w:rPrChange w:id="902" w:author="Schrodi Lab" w:date="2020-03-15T00:36:00Z">
            <w:rPr>
              <w:rFonts w:ascii="Times New Roman" w:eastAsiaTheme="minorHAnsi" w:hAnsi="Times New Roman" w:cs="Times New Roman"/>
              <w:b/>
              <w:color w:val="000000"/>
              <w:kern w:val="0"/>
              <w:shd w:val="clear" w:color="auto" w:fill="FFFFFF"/>
            </w:rPr>
          </w:rPrChange>
        </w:rPr>
        <w:t>study !</w:t>
      </w:r>
      <w:proofErr w:type="gramEnd"/>
      <w:r w:rsidRPr="003E0AB7">
        <w:rPr>
          <w:rFonts w:ascii="Arial" w:eastAsiaTheme="minorHAnsi" w:hAnsi="Arial" w:cs="Arial"/>
          <w:b/>
          <w:color w:val="000000"/>
          <w:kern w:val="0"/>
          <w:sz w:val="22"/>
          <w:szCs w:val="22"/>
          <w:shd w:val="clear" w:color="auto" w:fill="FFFFFF"/>
          <w:rPrChange w:id="903" w:author="Schrodi Lab" w:date="2020-03-15T00:36:00Z">
            <w:rPr>
              <w:rFonts w:ascii="Times New Roman" w:eastAsiaTheme="minorHAnsi" w:hAnsi="Times New Roman" w:cs="Times New Roman"/>
              <w:b/>
              <w:color w:val="000000"/>
              <w:kern w:val="0"/>
              <w:shd w:val="clear" w:color="auto" w:fill="FFFFFF"/>
            </w:rPr>
          </w:rPrChange>
        </w:rPr>
        <w:t xml:space="preserve"> In case of revision these </w:t>
      </w:r>
      <w:proofErr w:type="spellStart"/>
      <w:r w:rsidRPr="003E0AB7">
        <w:rPr>
          <w:rFonts w:ascii="Arial" w:eastAsiaTheme="minorHAnsi" w:hAnsi="Arial" w:cs="Arial"/>
          <w:b/>
          <w:color w:val="000000"/>
          <w:kern w:val="0"/>
          <w:sz w:val="22"/>
          <w:szCs w:val="22"/>
          <w:shd w:val="clear" w:color="auto" w:fill="FFFFFF"/>
          <w:rPrChange w:id="904" w:author="Schrodi Lab" w:date="2020-03-15T00:36:00Z">
            <w:rPr>
              <w:rFonts w:ascii="Times New Roman" w:eastAsiaTheme="minorHAnsi" w:hAnsi="Times New Roman" w:cs="Times New Roman"/>
              <w:b/>
              <w:color w:val="000000"/>
              <w:kern w:val="0"/>
              <w:shd w:val="clear" w:color="auto" w:fill="FFFFFF"/>
            </w:rPr>
          </w:rPrChange>
        </w:rPr>
        <w:t>missings</w:t>
      </w:r>
      <w:proofErr w:type="spellEnd"/>
      <w:r w:rsidRPr="003E0AB7">
        <w:rPr>
          <w:rFonts w:ascii="Arial" w:eastAsiaTheme="minorHAnsi" w:hAnsi="Arial" w:cs="Arial"/>
          <w:b/>
          <w:color w:val="000000"/>
          <w:kern w:val="0"/>
          <w:sz w:val="22"/>
          <w:szCs w:val="22"/>
          <w:shd w:val="clear" w:color="auto" w:fill="FFFFFF"/>
          <w:rPrChange w:id="905" w:author="Schrodi Lab" w:date="2020-03-15T00:36:00Z">
            <w:rPr>
              <w:rFonts w:ascii="Times New Roman" w:eastAsiaTheme="minorHAnsi" w:hAnsi="Times New Roman" w:cs="Times New Roman"/>
              <w:b/>
              <w:color w:val="000000"/>
              <w:kern w:val="0"/>
              <w:shd w:val="clear" w:color="auto" w:fill="FFFFFF"/>
            </w:rPr>
          </w:rPrChange>
        </w:rPr>
        <w:t xml:space="preserve"> should be included, as well.</w:t>
      </w:r>
      <w:r w:rsidRPr="003E0AB7">
        <w:rPr>
          <w:rFonts w:ascii="Arial" w:eastAsiaTheme="minorHAnsi" w:hAnsi="Arial" w:cs="Arial"/>
          <w:b/>
          <w:color w:val="000000"/>
          <w:kern w:val="0"/>
          <w:sz w:val="22"/>
          <w:szCs w:val="22"/>
          <w:rPrChange w:id="906" w:author="Schrodi Lab" w:date="2020-03-15T00:36:00Z">
            <w:rPr>
              <w:rFonts w:ascii="Times New Roman" w:eastAsiaTheme="minorHAnsi" w:hAnsi="Times New Roman" w:cs="Times New Roman"/>
              <w:b/>
              <w:color w:val="000000"/>
              <w:kern w:val="0"/>
            </w:rPr>
          </w:rPrChange>
        </w:rPr>
        <w:br/>
      </w:r>
      <w:r w:rsidR="009670AB" w:rsidRPr="003E0AB7">
        <w:rPr>
          <w:rFonts w:ascii="Arial" w:eastAsiaTheme="minorHAnsi" w:hAnsi="Arial" w:cs="Arial"/>
          <w:color w:val="000000" w:themeColor="text1"/>
          <w:kern w:val="0"/>
          <w:sz w:val="22"/>
          <w:szCs w:val="22"/>
          <w:rPrChange w:id="907" w:author="Schrodi Lab" w:date="2020-03-15T00:36:00Z">
            <w:rPr>
              <w:rFonts w:ascii="Times New Roman" w:eastAsiaTheme="minorHAnsi" w:hAnsi="Times New Roman" w:cs="Times New Roman"/>
              <w:color w:val="000000" w:themeColor="text1"/>
              <w:kern w:val="0"/>
            </w:rPr>
          </w:rPrChange>
        </w:rPr>
        <w:t>The reviewer mentioned two missing parts</w:t>
      </w:r>
      <w:ins w:id="908" w:author="czeng" w:date="2020-03-14T21:39:00Z">
        <w:r w:rsidR="000A6007" w:rsidRPr="003E0AB7">
          <w:rPr>
            <w:rFonts w:ascii="Arial" w:eastAsiaTheme="minorHAnsi" w:hAnsi="Arial" w:cs="Arial"/>
            <w:color w:val="000000" w:themeColor="text1"/>
            <w:kern w:val="0"/>
            <w:sz w:val="22"/>
            <w:szCs w:val="22"/>
            <w:rPrChange w:id="909" w:author="Schrodi Lab" w:date="2020-03-15T00:36:00Z">
              <w:rPr>
                <w:rFonts w:ascii="Times New Roman" w:eastAsiaTheme="minorHAnsi" w:hAnsi="Times New Roman" w:cs="Times New Roman"/>
                <w:color w:val="000000" w:themeColor="text1"/>
                <w:kern w:val="0"/>
              </w:rPr>
            </w:rPrChange>
          </w:rPr>
          <w:t>,</w:t>
        </w:r>
      </w:ins>
      <w:r w:rsidR="009670AB" w:rsidRPr="003E0AB7">
        <w:rPr>
          <w:rFonts w:ascii="Arial" w:eastAsiaTheme="minorHAnsi" w:hAnsi="Arial" w:cs="Arial"/>
          <w:color w:val="000000" w:themeColor="text1"/>
          <w:kern w:val="0"/>
          <w:sz w:val="22"/>
          <w:szCs w:val="22"/>
          <w:rPrChange w:id="910" w:author="Schrodi Lab" w:date="2020-03-15T00:36:00Z">
            <w:rPr>
              <w:rFonts w:ascii="Times New Roman" w:eastAsiaTheme="minorHAnsi" w:hAnsi="Times New Roman" w:cs="Times New Roman"/>
              <w:color w:val="000000" w:themeColor="text1"/>
              <w:kern w:val="0"/>
            </w:rPr>
          </w:rPrChange>
        </w:rPr>
        <w:t xml:space="preserve"> </w:t>
      </w:r>
      <w:del w:id="911" w:author="czeng" w:date="2020-03-14T21:39:00Z">
        <w:r w:rsidR="009670AB" w:rsidRPr="003E0AB7" w:rsidDel="000A6007">
          <w:rPr>
            <w:rFonts w:ascii="Arial" w:eastAsiaTheme="minorHAnsi" w:hAnsi="Arial" w:cs="Arial"/>
            <w:color w:val="000000" w:themeColor="text1"/>
            <w:kern w:val="0"/>
            <w:sz w:val="22"/>
            <w:szCs w:val="22"/>
            <w:rPrChange w:id="912" w:author="Schrodi Lab" w:date="2020-03-15T00:36:00Z">
              <w:rPr>
                <w:rFonts w:ascii="Times New Roman" w:eastAsiaTheme="minorHAnsi" w:hAnsi="Times New Roman" w:cs="Times New Roman"/>
                <w:color w:val="000000" w:themeColor="text1"/>
                <w:kern w:val="0"/>
              </w:rPr>
            </w:rPrChange>
          </w:rPr>
          <w:delText xml:space="preserve">as </w:delText>
        </w:r>
      </w:del>
      <w:r w:rsidR="009670AB" w:rsidRPr="003E0AB7">
        <w:rPr>
          <w:rFonts w:ascii="Arial" w:eastAsiaTheme="minorHAnsi" w:hAnsi="Arial" w:cs="Arial"/>
          <w:color w:val="000000" w:themeColor="text1"/>
          <w:kern w:val="0"/>
          <w:sz w:val="22"/>
          <w:szCs w:val="22"/>
          <w:rPrChange w:id="913" w:author="Schrodi Lab" w:date="2020-03-15T00:36:00Z">
            <w:rPr>
              <w:rFonts w:ascii="Times New Roman" w:eastAsiaTheme="minorHAnsi" w:hAnsi="Times New Roman" w:cs="Times New Roman"/>
              <w:color w:val="000000" w:themeColor="text1"/>
              <w:kern w:val="0"/>
            </w:rPr>
          </w:rPrChange>
        </w:rPr>
        <w:t xml:space="preserve">the comparison of 51 adenoma samples in public database and the wet-lab verification. As mentioned in above paragraphs (reply 5), we included suggested comparing result in revised text, and as stated in reply 2 and 3, our current study focused on validation with public data and further experiment will be conducted in future. </w:t>
      </w:r>
    </w:p>
    <w:p w14:paraId="5658ED47" w14:textId="77777777" w:rsidR="009670AB" w:rsidRPr="003E0AB7" w:rsidRDefault="009670AB" w:rsidP="0088732E">
      <w:pPr>
        <w:widowControl/>
        <w:snapToGrid w:val="0"/>
        <w:spacing w:afterLines="50" w:after="163"/>
        <w:rPr>
          <w:rFonts w:ascii="Arial" w:eastAsiaTheme="minorHAnsi" w:hAnsi="Arial" w:cs="Arial"/>
          <w:b/>
          <w:color w:val="000000"/>
          <w:kern w:val="0"/>
          <w:sz w:val="22"/>
          <w:szCs w:val="22"/>
          <w:shd w:val="clear" w:color="auto" w:fill="FFFFFF"/>
          <w:rPrChange w:id="914" w:author="Schrodi Lab" w:date="2020-03-15T00:36:00Z">
            <w:rPr>
              <w:rFonts w:ascii="Times New Roman" w:eastAsiaTheme="minorHAnsi" w:hAnsi="Times New Roman" w:cs="Times New Roman"/>
              <w:b/>
              <w:color w:val="000000"/>
              <w:kern w:val="0"/>
              <w:shd w:val="clear" w:color="auto" w:fill="FFFFFF"/>
            </w:rPr>
          </w:rPrChange>
        </w:rPr>
      </w:pPr>
    </w:p>
    <w:p w14:paraId="02F402CE" w14:textId="6DC503C0" w:rsidR="00623A60" w:rsidRPr="003E0AB7" w:rsidRDefault="009670AB" w:rsidP="0088732E">
      <w:pPr>
        <w:widowControl/>
        <w:snapToGrid w:val="0"/>
        <w:spacing w:afterLines="50" w:after="163"/>
        <w:rPr>
          <w:rFonts w:ascii="Arial" w:eastAsiaTheme="minorHAnsi" w:hAnsi="Arial" w:cs="Arial"/>
          <w:b/>
          <w:color w:val="000000"/>
          <w:kern w:val="0"/>
          <w:sz w:val="22"/>
          <w:szCs w:val="22"/>
          <w:shd w:val="clear" w:color="auto" w:fill="FFFFFF"/>
          <w:rPrChange w:id="915"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b/>
          <w:color w:val="000000"/>
          <w:kern w:val="0"/>
          <w:sz w:val="22"/>
          <w:szCs w:val="22"/>
          <w:shd w:val="clear" w:color="auto" w:fill="FFFFFF"/>
          <w:rPrChange w:id="916" w:author="Schrodi Lab" w:date="2020-03-15T00:36:00Z">
            <w:rPr>
              <w:rFonts w:ascii="Times New Roman" w:eastAsiaTheme="minorHAnsi" w:hAnsi="Times New Roman" w:cs="Times New Roman"/>
              <w:b/>
              <w:color w:val="000000"/>
              <w:kern w:val="0"/>
              <w:shd w:val="clear" w:color="auto" w:fill="FFFFFF"/>
            </w:rPr>
          </w:rPrChange>
        </w:rPr>
        <w:t xml:space="preserve">7. </w:t>
      </w:r>
      <w:r w:rsidR="00680F29" w:rsidRPr="003E0AB7">
        <w:rPr>
          <w:rFonts w:ascii="Arial" w:eastAsiaTheme="minorHAnsi" w:hAnsi="Arial" w:cs="Arial"/>
          <w:b/>
          <w:color w:val="000000"/>
          <w:kern w:val="0"/>
          <w:sz w:val="22"/>
          <w:szCs w:val="22"/>
          <w:shd w:val="clear" w:color="auto" w:fill="FFFFFF"/>
          <w:rPrChange w:id="917" w:author="Schrodi Lab" w:date="2020-03-15T00:36:00Z">
            <w:rPr>
              <w:rFonts w:ascii="Times New Roman" w:eastAsiaTheme="minorHAnsi" w:hAnsi="Times New Roman" w:cs="Times New Roman"/>
              <w:b/>
              <w:color w:val="000000"/>
              <w:kern w:val="0"/>
              <w:shd w:val="clear" w:color="auto" w:fill="FFFFFF"/>
            </w:rPr>
          </w:rPrChange>
        </w:rPr>
        <w:t>The authors do not document their findings and do not describe their biomarkers except the AHFE1, and ACSS3.</w:t>
      </w:r>
    </w:p>
    <w:p w14:paraId="49347A2C" w14:textId="3658ECF5" w:rsidR="00CF4E95" w:rsidRPr="003E0AB7" w:rsidRDefault="0060324A" w:rsidP="0088732E">
      <w:pPr>
        <w:widowControl/>
        <w:snapToGrid w:val="0"/>
        <w:spacing w:afterLines="50" w:after="163"/>
        <w:rPr>
          <w:rFonts w:ascii="Arial" w:eastAsiaTheme="minorHAnsi" w:hAnsi="Arial" w:cs="Arial"/>
          <w:color w:val="000000" w:themeColor="text1"/>
          <w:kern w:val="0"/>
          <w:sz w:val="22"/>
          <w:szCs w:val="22"/>
          <w:rPrChange w:id="918" w:author="Schrodi Lab" w:date="2020-03-15T00:36:00Z">
            <w:rPr>
              <w:rFonts w:ascii="Times New Roman" w:eastAsiaTheme="minorHAnsi" w:hAnsi="Times New Roman" w:cs="Times New Roman"/>
              <w:color w:val="000000" w:themeColor="text1"/>
              <w:kern w:val="0"/>
            </w:rPr>
          </w:rPrChange>
        </w:rPr>
      </w:pPr>
      <w:bookmarkStart w:id="919" w:name="OLE_LINK110"/>
      <w:bookmarkStart w:id="920" w:name="OLE_LINK111"/>
      <w:bookmarkStart w:id="921" w:name="OLE_LINK112"/>
      <w:r w:rsidRPr="003E0AB7">
        <w:rPr>
          <w:rFonts w:ascii="Arial" w:eastAsiaTheme="minorHAnsi" w:hAnsi="Arial" w:cs="Arial"/>
          <w:color w:val="000000" w:themeColor="text1"/>
          <w:kern w:val="0"/>
          <w:sz w:val="22"/>
          <w:szCs w:val="22"/>
          <w:rPrChange w:id="922" w:author="Schrodi Lab" w:date="2020-03-15T00:36:00Z">
            <w:rPr>
              <w:rFonts w:ascii="Times New Roman" w:eastAsiaTheme="minorHAnsi" w:hAnsi="Times New Roman" w:cs="Times New Roman"/>
              <w:color w:val="000000" w:themeColor="text1"/>
              <w:kern w:val="0"/>
            </w:rPr>
          </w:rPrChange>
        </w:rPr>
        <w:t xml:space="preserve"> </w:t>
      </w:r>
      <w:bookmarkStart w:id="923" w:name="OLE_LINK11"/>
      <w:bookmarkStart w:id="924" w:name="OLE_LINK12"/>
      <w:bookmarkEnd w:id="919"/>
      <w:bookmarkEnd w:id="920"/>
      <w:bookmarkEnd w:id="921"/>
    </w:p>
    <w:p w14:paraId="6FACFFFB" w14:textId="15FBACBE" w:rsidR="00CF4E95" w:rsidRPr="003E0AB7" w:rsidRDefault="009670AB" w:rsidP="0088732E">
      <w:pPr>
        <w:widowControl/>
        <w:snapToGrid w:val="0"/>
        <w:spacing w:afterLines="50" w:after="163"/>
        <w:rPr>
          <w:rFonts w:ascii="Arial" w:eastAsiaTheme="minorHAnsi" w:hAnsi="Arial" w:cs="Arial"/>
          <w:color w:val="000000"/>
          <w:kern w:val="0"/>
          <w:sz w:val="22"/>
          <w:szCs w:val="22"/>
          <w:shd w:val="clear" w:color="auto" w:fill="FFFFFF"/>
          <w:rPrChange w:id="925" w:author="Schrodi Lab" w:date="2020-03-15T00:36:00Z">
            <w:rPr>
              <w:rFonts w:ascii="Times New Roman" w:eastAsiaTheme="minorHAnsi" w:hAnsi="Times New Roman" w:cs="Times New Roman"/>
              <w:color w:val="000000"/>
              <w:kern w:val="0"/>
              <w:shd w:val="clear" w:color="auto" w:fill="FFFFFF"/>
            </w:rPr>
          </w:rPrChange>
        </w:rPr>
      </w:pPr>
      <w:r w:rsidRPr="003E0AB7">
        <w:rPr>
          <w:rFonts w:ascii="Arial" w:eastAsiaTheme="minorHAnsi" w:hAnsi="Arial" w:cs="Arial"/>
          <w:color w:val="000000"/>
          <w:kern w:val="0"/>
          <w:sz w:val="22"/>
          <w:szCs w:val="22"/>
          <w:shd w:val="clear" w:color="auto" w:fill="FFFFFF"/>
          <w:rPrChange w:id="926" w:author="Schrodi Lab" w:date="2020-03-15T00:36:00Z">
            <w:rPr>
              <w:rFonts w:ascii="Times New Roman" w:eastAsiaTheme="minorHAnsi" w:hAnsi="Times New Roman" w:cs="Times New Roman"/>
              <w:color w:val="000000"/>
              <w:kern w:val="0"/>
              <w:shd w:val="clear" w:color="auto" w:fill="FFFFFF"/>
            </w:rPr>
          </w:rPrChange>
        </w:rPr>
        <w:lastRenderedPageBreak/>
        <w:t xml:space="preserve">In our revised version we included a list </w:t>
      </w:r>
      <w:r w:rsidRPr="003E0AB7">
        <w:rPr>
          <w:rFonts w:ascii="Arial" w:eastAsiaTheme="minorHAnsi" w:hAnsi="Arial" w:cs="Arial"/>
          <w:color w:val="000000"/>
          <w:kern w:val="0"/>
          <w:sz w:val="22"/>
          <w:szCs w:val="22"/>
          <w:rPrChange w:id="927" w:author="Schrodi Lab" w:date="2020-03-15T00:36:00Z">
            <w:rPr>
              <w:rFonts w:ascii="Times New Roman" w:eastAsiaTheme="minorHAnsi" w:hAnsi="Times New Roman" w:cs="Times New Roman"/>
              <w:color w:val="000000"/>
              <w:kern w:val="0"/>
            </w:rPr>
          </w:rPrChange>
        </w:rPr>
        <w:t>the 209 hyper</w:t>
      </w:r>
      <w:r w:rsidR="00A249EF" w:rsidRPr="003E0AB7">
        <w:rPr>
          <w:rFonts w:ascii="Arial" w:eastAsiaTheme="minorHAnsi" w:hAnsi="Arial" w:cs="Arial"/>
          <w:color w:val="000000"/>
          <w:kern w:val="0"/>
          <w:sz w:val="22"/>
          <w:szCs w:val="22"/>
          <w:rPrChange w:id="928" w:author="Schrodi Lab" w:date="2020-03-15T00:36:00Z">
            <w:rPr>
              <w:rFonts w:ascii="Times New Roman" w:eastAsiaTheme="minorHAnsi" w:hAnsi="Times New Roman" w:cs="Times New Roman"/>
              <w:color w:val="000000"/>
              <w:kern w:val="0"/>
            </w:rPr>
          </w:rPrChange>
        </w:rPr>
        <w:t>-</w:t>
      </w:r>
      <w:r w:rsidRPr="003E0AB7">
        <w:rPr>
          <w:rFonts w:ascii="Arial" w:eastAsiaTheme="minorHAnsi" w:hAnsi="Arial" w:cs="Arial"/>
          <w:color w:val="000000"/>
          <w:kern w:val="0"/>
          <w:sz w:val="22"/>
          <w:szCs w:val="22"/>
          <w:rPrChange w:id="929" w:author="Schrodi Lab" w:date="2020-03-15T00:36:00Z">
            <w:rPr>
              <w:rFonts w:ascii="Times New Roman" w:eastAsiaTheme="minorHAnsi" w:hAnsi="Times New Roman" w:cs="Times New Roman"/>
              <w:color w:val="000000"/>
              <w:kern w:val="0"/>
            </w:rPr>
          </w:rPrChange>
        </w:rPr>
        <w:t>methylated sites in Table S</w:t>
      </w:r>
      <w:r w:rsidR="00A249EF" w:rsidRPr="003E0AB7">
        <w:rPr>
          <w:rFonts w:ascii="Arial" w:eastAsiaTheme="minorHAnsi" w:hAnsi="Arial" w:cs="Arial"/>
          <w:color w:val="000000"/>
          <w:kern w:val="0"/>
          <w:sz w:val="22"/>
          <w:szCs w:val="22"/>
          <w:rPrChange w:id="930" w:author="Schrodi Lab" w:date="2020-03-15T00:36:00Z">
            <w:rPr>
              <w:rFonts w:ascii="Times New Roman" w:eastAsiaTheme="minorHAnsi" w:hAnsi="Times New Roman" w:cs="Times New Roman"/>
              <w:color w:val="000000"/>
              <w:kern w:val="0"/>
            </w:rPr>
          </w:rPrChange>
        </w:rPr>
        <w:t>1</w:t>
      </w:r>
      <w:r w:rsidRPr="003E0AB7">
        <w:rPr>
          <w:rFonts w:ascii="Arial" w:eastAsiaTheme="minorHAnsi" w:hAnsi="Arial" w:cs="Arial"/>
          <w:color w:val="000000"/>
          <w:kern w:val="0"/>
          <w:sz w:val="22"/>
          <w:szCs w:val="22"/>
          <w:rPrChange w:id="931" w:author="Schrodi Lab" w:date="2020-03-15T00:36:00Z">
            <w:rPr>
              <w:rFonts w:ascii="Times New Roman" w:eastAsiaTheme="minorHAnsi" w:hAnsi="Times New Roman" w:cs="Times New Roman"/>
              <w:color w:val="000000"/>
              <w:kern w:val="0"/>
            </w:rPr>
          </w:rPrChange>
        </w:rPr>
        <w:t xml:space="preserve">. </w:t>
      </w:r>
      <w:r w:rsidR="002D2B79" w:rsidRPr="003E0AB7">
        <w:rPr>
          <w:rFonts w:ascii="Arial" w:eastAsiaTheme="minorHAnsi" w:hAnsi="Arial" w:cs="Arial"/>
          <w:color w:val="000000"/>
          <w:kern w:val="0"/>
          <w:sz w:val="22"/>
          <w:szCs w:val="22"/>
          <w:rPrChange w:id="932" w:author="Schrodi Lab" w:date="2020-03-15T00:36:00Z">
            <w:rPr>
              <w:rFonts w:ascii="Times New Roman" w:eastAsiaTheme="minorHAnsi" w:hAnsi="Times New Roman" w:cs="Times New Roman"/>
              <w:color w:val="000000"/>
              <w:kern w:val="0"/>
            </w:rPr>
          </w:rPrChange>
        </w:rPr>
        <w:t>Our current results only support</w:t>
      </w:r>
      <w:r w:rsidRPr="003E0AB7">
        <w:rPr>
          <w:rFonts w:ascii="Arial" w:eastAsiaTheme="minorHAnsi" w:hAnsi="Arial" w:cs="Arial"/>
          <w:color w:val="000000"/>
          <w:kern w:val="0"/>
          <w:sz w:val="22"/>
          <w:szCs w:val="22"/>
          <w:rPrChange w:id="933" w:author="Schrodi Lab" w:date="2020-03-15T00:36:00Z">
            <w:rPr>
              <w:rFonts w:ascii="Times New Roman" w:eastAsiaTheme="minorHAnsi" w:hAnsi="Times New Roman" w:cs="Times New Roman"/>
              <w:color w:val="000000"/>
              <w:kern w:val="0"/>
            </w:rPr>
          </w:rPrChange>
        </w:rPr>
        <w:t xml:space="preserve"> </w:t>
      </w:r>
      <w:r w:rsidRPr="003E0AB7">
        <w:rPr>
          <w:rFonts w:ascii="Arial" w:eastAsiaTheme="minorHAnsi" w:hAnsi="Arial" w:cs="Arial"/>
          <w:color w:val="000000"/>
          <w:kern w:val="0"/>
          <w:sz w:val="22"/>
          <w:szCs w:val="22"/>
          <w:shd w:val="clear" w:color="auto" w:fill="FFFFFF"/>
          <w:rPrChange w:id="934" w:author="Schrodi Lab" w:date="2020-03-15T00:36:00Z">
            <w:rPr>
              <w:rFonts w:ascii="Times New Roman" w:eastAsiaTheme="minorHAnsi" w:hAnsi="Times New Roman" w:cs="Times New Roman"/>
              <w:color w:val="000000"/>
              <w:kern w:val="0"/>
              <w:shd w:val="clear" w:color="auto" w:fill="FFFFFF"/>
            </w:rPr>
          </w:rPrChange>
        </w:rPr>
        <w:t>A</w:t>
      </w:r>
      <w:r w:rsidR="002D2B79" w:rsidRPr="003E0AB7">
        <w:rPr>
          <w:rFonts w:ascii="Arial" w:eastAsiaTheme="minorHAnsi" w:hAnsi="Arial" w:cs="Arial"/>
          <w:color w:val="000000"/>
          <w:kern w:val="0"/>
          <w:sz w:val="22"/>
          <w:szCs w:val="22"/>
          <w:shd w:val="clear" w:color="auto" w:fill="FFFFFF"/>
          <w:rPrChange w:id="935" w:author="Schrodi Lab" w:date="2020-03-15T00:36:00Z">
            <w:rPr>
              <w:rFonts w:ascii="Times New Roman" w:eastAsiaTheme="minorHAnsi" w:hAnsi="Times New Roman" w:cs="Times New Roman"/>
              <w:color w:val="000000"/>
              <w:kern w:val="0"/>
              <w:shd w:val="clear" w:color="auto" w:fill="FFFFFF"/>
            </w:rPr>
          </w:rPrChange>
        </w:rPr>
        <w:t>D</w:t>
      </w:r>
      <w:r w:rsidRPr="003E0AB7">
        <w:rPr>
          <w:rFonts w:ascii="Arial" w:eastAsiaTheme="minorHAnsi" w:hAnsi="Arial" w:cs="Arial"/>
          <w:color w:val="000000"/>
          <w:kern w:val="0"/>
          <w:sz w:val="22"/>
          <w:szCs w:val="22"/>
          <w:shd w:val="clear" w:color="auto" w:fill="FFFFFF"/>
          <w:rPrChange w:id="936" w:author="Schrodi Lab" w:date="2020-03-15T00:36:00Z">
            <w:rPr>
              <w:rFonts w:ascii="Times New Roman" w:eastAsiaTheme="minorHAnsi" w:hAnsi="Times New Roman" w:cs="Times New Roman"/>
              <w:color w:val="000000"/>
              <w:kern w:val="0"/>
              <w:shd w:val="clear" w:color="auto" w:fill="FFFFFF"/>
            </w:rPr>
          </w:rPrChange>
        </w:rPr>
        <w:t>HFE1</w:t>
      </w:r>
      <w:r w:rsidR="002D2B79" w:rsidRPr="003E0AB7">
        <w:rPr>
          <w:rFonts w:ascii="Arial" w:eastAsiaTheme="minorHAnsi" w:hAnsi="Arial" w:cs="Arial"/>
          <w:color w:val="000000"/>
          <w:kern w:val="0"/>
          <w:sz w:val="22"/>
          <w:szCs w:val="22"/>
          <w:shd w:val="clear" w:color="auto" w:fill="FFFFFF"/>
          <w:rPrChange w:id="937" w:author="Schrodi Lab" w:date="2020-03-15T00:36:00Z">
            <w:rPr>
              <w:rFonts w:ascii="Times New Roman" w:eastAsiaTheme="minorHAnsi" w:hAnsi="Times New Roman" w:cs="Times New Roman"/>
              <w:color w:val="000000"/>
              <w:kern w:val="0"/>
              <w:shd w:val="clear" w:color="auto" w:fill="FFFFFF"/>
            </w:rPr>
          </w:rPrChange>
        </w:rPr>
        <w:t xml:space="preserve"> as a candidate biomarker therefore we focused on this factor only</w:t>
      </w:r>
      <w:ins w:id="938" w:author="czeng" w:date="2020-03-14T21:40:00Z">
        <w:r w:rsidR="00245A15" w:rsidRPr="003E0AB7">
          <w:rPr>
            <w:rFonts w:ascii="Arial" w:eastAsiaTheme="minorHAnsi" w:hAnsi="Arial" w:cs="Arial"/>
            <w:color w:val="000000"/>
            <w:kern w:val="0"/>
            <w:sz w:val="22"/>
            <w:szCs w:val="22"/>
            <w:shd w:val="clear" w:color="auto" w:fill="FFFFFF"/>
            <w:rPrChange w:id="939" w:author="Schrodi Lab" w:date="2020-03-15T00:36:00Z">
              <w:rPr>
                <w:rFonts w:ascii="Times New Roman" w:eastAsiaTheme="minorHAnsi" w:hAnsi="Times New Roman" w:cs="Times New Roman"/>
                <w:color w:val="000000"/>
                <w:kern w:val="0"/>
                <w:shd w:val="clear" w:color="auto" w:fill="FFFFFF"/>
              </w:rPr>
            </w:rPrChange>
          </w:rPr>
          <w:t xml:space="preserve"> in the manuscript</w:t>
        </w:r>
      </w:ins>
      <w:r w:rsidR="002D2B79" w:rsidRPr="003E0AB7">
        <w:rPr>
          <w:rFonts w:ascii="Arial" w:eastAsiaTheme="minorHAnsi" w:hAnsi="Arial" w:cs="Arial"/>
          <w:color w:val="000000"/>
          <w:kern w:val="0"/>
          <w:sz w:val="22"/>
          <w:szCs w:val="22"/>
          <w:shd w:val="clear" w:color="auto" w:fill="FFFFFF"/>
          <w:rPrChange w:id="940" w:author="Schrodi Lab" w:date="2020-03-15T00:36:00Z">
            <w:rPr>
              <w:rFonts w:ascii="Times New Roman" w:eastAsiaTheme="minorHAnsi" w:hAnsi="Times New Roman" w:cs="Times New Roman"/>
              <w:color w:val="000000"/>
              <w:kern w:val="0"/>
              <w:shd w:val="clear" w:color="auto" w:fill="FFFFFF"/>
            </w:rPr>
          </w:rPrChange>
        </w:rPr>
        <w:t>.</w:t>
      </w:r>
    </w:p>
    <w:p w14:paraId="6F892DC5" w14:textId="77777777" w:rsidR="00A249EF" w:rsidRPr="003E0AB7" w:rsidRDefault="00A249EF" w:rsidP="0088732E">
      <w:pPr>
        <w:widowControl/>
        <w:snapToGrid w:val="0"/>
        <w:spacing w:afterLines="50" w:after="163"/>
        <w:rPr>
          <w:rFonts w:ascii="Arial" w:eastAsiaTheme="minorHAnsi" w:hAnsi="Arial" w:cs="Arial"/>
          <w:color w:val="000000"/>
          <w:kern w:val="0"/>
          <w:sz w:val="22"/>
          <w:szCs w:val="22"/>
          <w:shd w:val="clear" w:color="auto" w:fill="FFFFFF"/>
          <w:rPrChange w:id="941" w:author="Schrodi Lab" w:date="2020-03-15T00:36:00Z">
            <w:rPr>
              <w:rFonts w:ascii="Times New Roman" w:eastAsiaTheme="minorHAnsi" w:hAnsi="Times New Roman" w:cs="Times New Roman"/>
              <w:color w:val="000000"/>
              <w:kern w:val="0"/>
              <w:shd w:val="clear" w:color="auto" w:fill="FFFFFF"/>
            </w:rPr>
          </w:rPrChange>
        </w:rPr>
      </w:pPr>
    </w:p>
    <w:p w14:paraId="489358E0" w14:textId="6010636E" w:rsidR="00623A60" w:rsidRPr="003E0AB7" w:rsidRDefault="008E3B5D" w:rsidP="0088732E">
      <w:pPr>
        <w:widowControl/>
        <w:snapToGrid w:val="0"/>
        <w:spacing w:afterLines="50" w:after="163"/>
        <w:rPr>
          <w:rFonts w:ascii="Arial" w:eastAsiaTheme="minorHAnsi" w:hAnsi="Arial" w:cs="Arial"/>
          <w:b/>
          <w:color w:val="000000"/>
          <w:kern w:val="0"/>
          <w:sz w:val="22"/>
          <w:szCs w:val="22"/>
          <w:shd w:val="clear" w:color="auto" w:fill="FFFFFF"/>
          <w:rPrChange w:id="942"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b/>
          <w:color w:val="000000"/>
          <w:kern w:val="0"/>
          <w:sz w:val="22"/>
          <w:szCs w:val="22"/>
          <w:shd w:val="clear" w:color="auto" w:fill="FFFFFF"/>
          <w:rPrChange w:id="943" w:author="Schrodi Lab" w:date="2020-03-15T00:36:00Z">
            <w:rPr>
              <w:rFonts w:ascii="Times New Roman" w:eastAsiaTheme="minorHAnsi" w:hAnsi="Times New Roman" w:cs="Times New Roman"/>
              <w:b/>
              <w:color w:val="000000"/>
              <w:kern w:val="0"/>
              <w:shd w:val="clear" w:color="auto" w:fill="FFFFFF"/>
            </w:rPr>
          </w:rPrChange>
        </w:rPr>
        <w:t xml:space="preserve">8. </w:t>
      </w:r>
      <w:r w:rsidR="00680F29" w:rsidRPr="003E0AB7">
        <w:rPr>
          <w:rFonts w:ascii="Arial" w:eastAsiaTheme="minorHAnsi" w:hAnsi="Arial" w:cs="Arial"/>
          <w:b/>
          <w:color w:val="000000"/>
          <w:kern w:val="0"/>
          <w:sz w:val="22"/>
          <w:szCs w:val="22"/>
          <w:shd w:val="clear" w:color="auto" w:fill="FFFFFF"/>
          <w:rPrChange w:id="944" w:author="Schrodi Lab" w:date="2020-03-15T00:36:00Z">
            <w:rPr>
              <w:rFonts w:ascii="Times New Roman" w:eastAsiaTheme="minorHAnsi" w:hAnsi="Times New Roman" w:cs="Times New Roman"/>
              <w:b/>
              <w:color w:val="000000"/>
              <w:kern w:val="0"/>
              <w:shd w:val="clear" w:color="auto" w:fill="FFFFFF"/>
            </w:rPr>
          </w:rPrChange>
        </w:rPr>
        <w:t xml:space="preserve">Without these and without the publication of their results on GSE or other available public site, authors should and could not use other researchers' results. This paper could not be accepted and </w:t>
      </w:r>
      <w:proofErr w:type="gramStart"/>
      <w:r w:rsidR="00680F29" w:rsidRPr="003E0AB7">
        <w:rPr>
          <w:rFonts w:ascii="Arial" w:eastAsiaTheme="minorHAnsi" w:hAnsi="Arial" w:cs="Arial"/>
          <w:b/>
          <w:color w:val="000000"/>
          <w:kern w:val="0"/>
          <w:sz w:val="22"/>
          <w:szCs w:val="22"/>
          <w:shd w:val="clear" w:color="auto" w:fill="FFFFFF"/>
          <w:rPrChange w:id="945" w:author="Schrodi Lab" w:date="2020-03-15T00:36:00Z">
            <w:rPr>
              <w:rFonts w:ascii="Times New Roman" w:eastAsiaTheme="minorHAnsi" w:hAnsi="Times New Roman" w:cs="Times New Roman"/>
              <w:b/>
              <w:color w:val="000000"/>
              <w:kern w:val="0"/>
              <w:shd w:val="clear" w:color="auto" w:fill="FFFFFF"/>
            </w:rPr>
          </w:rPrChange>
        </w:rPr>
        <w:t>published !</w:t>
      </w:r>
      <w:proofErr w:type="gramEnd"/>
    </w:p>
    <w:p w14:paraId="16789C9B" w14:textId="3D3EECB5" w:rsidR="00D079EB" w:rsidRPr="003E0AB7" w:rsidRDefault="0060324A" w:rsidP="0088732E">
      <w:pPr>
        <w:widowControl/>
        <w:snapToGrid w:val="0"/>
        <w:spacing w:afterLines="50" w:after="163"/>
        <w:rPr>
          <w:rFonts w:ascii="Arial" w:eastAsiaTheme="minorHAnsi" w:hAnsi="Arial" w:cs="Arial"/>
          <w:color w:val="000000"/>
          <w:kern w:val="0"/>
          <w:sz w:val="22"/>
          <w:szCs w:val="22"/>
          <w:shd w:val="clear" w:color="auto" w:fill="FFFFFF"/>
          <w:rPrChange w:id="946" w:author="Schrodi Lab" w:date="2020-03-15T00:36:00Z">
            <w:rPr>
              <w:rFonts w:ascii="Times New Roman" w:eastAsiaTheme="minorHAnsi" w:hAnsi="Times New Roman" w:cs="Times New Roman"/>
              <w:color w:val="000000"/>
              <w:kern w:val="0"/>
              <w:shd w:val="clear" w:color="auto" w:fill="FFFFFF"/>
            </w:rPr>
          </w:rPrChange>
        </w:rPr>
      </w:pPr>
      <w:r w:rsidRPr="003E0AB7">
        <w:rPr>
          <w:rFonts w:ascii="Arial" w:eastAsiaTheme="minorHAnsi" w:hAnsi="Arial" w:cs="Arial"/>
          <w:color w:val="000000"/>
          <w:kern w:val="0"/>
          <w:sz w:val="22"/>
          <w:szCs w:val="22"/>
          <w:shd w:val="clear" w:color="auto" w:fill="FFFFFF"/>
          <w:rPrChange w:id="947" w:author="Schrodi Lab" w:date="2020-03-15T00:36:00Z">
            <w:rPr>
              <w:rFonts w:ascii="Times New Roman" w:eastAsiaTheme="minorHAnsi" w:hAnsi="Times New Roman" w:cs="Times New Roman"/>
              <w:color w:val="000000"/>
              <w:kern w:val="0"/>
              <w:shd w:val="clear" w:color="auto" w:fill="FFFFFF"/>
            </w:rPr>
          </w:rPrChange>
        </w:rPr>
        <w:t>We uploaded the data to GEO</w:t>
      </w:r>
      <w:bookmarkStart w:id="948" w:name="OLE_LINK29"/>
      <w:bookmarkStart w:id="949" w:name="OLE_LINK30"/>
      <w:r w:rsidR="002D2B79" w:rsidRPr="003E0AB7">
        <w:rPr>
          <w:rFonts w:ascii="Arial" w:eastAsiaTheme="minorHAnsi" w:hAnsi="Arial" w:cs="Arial"/>
          <w:color w:val="000000"/>
          <w:kern w:val="0"/>
          <w:sz w:val="22"/>
          <w:szCs w:val="22"/>
          <w:shd w:val="clear" w:color="auto" w:fill="FFFFFF"/>
          <w:rPrChange w:id="950" w:author="Schrodi Lab" w:date="2020-03-15T00:36:00Z">
            <w:rPr>
              <w:rFonts w:ascii="Times New Roman" w:eastAsiaTheme="minorHAnsi" w:hAnsi="Times New Roman" w:cs="Times New Roman" w:hint="eastAsia"/>
              <w:color w:val="000000"/>
              <w:kern w:val="0"/>
              <w:shd w:val="clear" w:color="auto" w:fill="FFFFFF"/>
            </w:rPr>
          </w:rPrChange>
        </w:rPr>
        <w:t xml:space="preserve"> </w:t>
      </w:r>
      <w:r w:rsidR="002D2B79" w:rsidRPr="003E0AB7">
        <w:rPr>
          <w:rFonts w:ascii="Arial" w:eastAsiaTheme="minorHAnsi" w:hAnsi="Arial" w:cs="Arial"/>
          <w:color w:val="000000"/>
          <w:kern w:val="0"/>
          <w:sz w:val="22"/>
          <w:szCs w:val="22"/>
          <w:shd w:val="clear" w:color="auto" w:fill="FFFFFF"/>
          <w:rPrChange w:id="951" w:author="Schrodi Lab" w:date="2020-03-15T00:36:00Z">
            <w:rPr>
              <w:rFonts w:ascii="Times New Roman" w:eastAsiaTheme="minorHAnsi" w:hAnsi="Times New Roman" w:cs="Times New Roman"/>
              <w:color w:val="000000"/>
              <w:kern w:val="0"/>
              <w:shd w:val="clear" w:color="auto" w:fill="FFFFFF"/>
            </w:rPr>
          </w:rPrChange>
        </w:rPr>
        <w:t>before</w:t>
      </w:r>
      <w:r w:rsidR="002D2B79" w:rsidRPr="003E0AB7">
        <w:rPr>
          <w:rFonts w:ascii="Arial" w:eastAsiaTheme="minorHAnsi" w:hAnsi="Arial" w:cs="Arial"/>
          <w:color w:val="000000"/>
          <w:kern w:val="0"/>
          <w:sz w:val="22"/>
          <w:szCs w:val="22"/>
          <w:shd w:val="clear" w:color="auto" w:fill="FFFFFF"/>
          <w:rPrChange w:id="952" w:author="Schrodi Lab" w:date="2020-03-15T00:36:00Z">
            <w:rPr>
              <w:rFonts w:ascii="Times New Roman" w:eastAsiaTheme="minorHAnsi" w:hAnsi="Times New Roman" w:cs="Times New Roman" w:hint="eastAsia"/>
              <w:color w:val="000000"/>
              <w:kern w:val="0"/>
              <w:shd w:val="clear" w:color="auto" w:fill="FFFFFF"/>
            </w:rPr>
          </w:rPrChange>
        </w:rPr>
        <w:t xml:space="preserve"> our first submission</w:t>
      </w:r>
      <w:r w:rsidR="002D2B79" w:rsidRPr="003E0AB7">
        <w:rPr>
          <w:rFonts w:ascii="Arial" w:eastAsiaTheme="minorHAnsi" w:hAnsi="Arial" w:cs="Arial"/>
          <w:color w:val="000000"/>
          <w:kern w:val="0"/>
          <w:sz w:val="22"/>
          <w:szCs w:val="22"/>
          <w:shd w:val="clear" w:color="auto" w:fill="FFFFFF"/>
          <w:rPrChange w:id="953" w:author="Schrodi Lab" w:date="2020-03-15T00:36:00Z">
            <w:rPr>
              <w:rFonts w:ascii="Times New Roman" w:eastAsiaTheme="minorHAnsi" w:hAnsi="Times New Roman" w:cs="Times New Roman"/>
              <w:color w:val="000000"/>
              <w:kern w:val="0"/>
              <w:shd w:val="clear" w:color="auto" w:fill="FFFFFF"/>
            </w:rPr>
          </w:rPrChange>
        </w:rPr>
        <w:t xml:space="preserve"> (</w:t>
      </w:r>
      <w:r w:rsidR="00A249EF" w:rsidRPr="003E0AB7">
        <w:rPr>
          <w:rFonts w:ascii="Arial" w:eastAsiaTheme="minorHAnsi" w:hAnsi="Arial" w:cs="Arial"/>
          <w:color w:val="000000"/>
          <w:kern w:val="0"/>
          <w:sz w:val="22"/>
          <w:szCs w:val="22"/>
          <w:shd w:val="clear" w:color="auto" w:fill="FFFFFF"/>
          <w:rPrChange w:id="954" w:author="Schrodi Lab" w:date="2020-03-15T00:36:00Z">
            <w:rPr>
              <w:rFonts w:ascii="Times New Roman" w:eastAsiaTheme="minorHAnsi" w:hAnsi="Times New Roman" w:cs="Times New Roman"/>
              <w:color w:val="000000"/>
              <w:kern w:val="0"/>
              <w:shd w:val="clear" w:color="auto" w:fill="FFFFFF"/>
            </w:rPr>
          </w:rPrChange>
        </w:rPr>
        <w:t>Sep 29, 2019</w:t>
      </w:r>
      <w:r w:rsidR="002D2B79" w:rsidRPr="003E0AB7">
        <w:rPr>
          <w:rFonts w:ascii="Arial" w:eastAsiaTheme="minorHAnsi" w:hAnsi="Arial" w:cs="Arial"/>
          <w:color w:val="000000"/>
          <w:kern w:val="0"/>
          <w:sz w:val="22"/>
          <w:szCs w:val="22"/>
          <w:shd w:val="clear" w:color="auto" w:fill="FFFFFF"/>
          <w:rPrChange w:id="955" w:author="Schrodi Lab" w:date="2020-03-15T00:36:00Z">
            <w:rPr>
              <w:rFonts w:ascii="Times New Roman" w:eastAsiaTheme="minorHAnsi" w:hAnsi="Times New Roman" w:cs="Times New Roman"/>
              <w:color w:val="000000"/>
              <w:kern w:val="0"/>
              <w:shd w:val="clear" w:color="auto" w:fill="FFFFFF"/>
            </w:rPr>
          </w:rPrChange>
        </w:rPr>
        <w:t>)</w:t>
      </w:r>
      <w:r w:rsidR="002D2B79" w:rsidRPr="003E0AB7">
        <w:rPr>
          <w:rFonts w:ascii="Arial" w:eastAsiaTheme="minorHAnsi" w:hAnsi="Arial" w:cs="Arial"/>
          <w:color w:val="000000"/>
          <w:kern w:val="0"/>
          <w:sz w:val="22"/>
          <w:szCs w:val="22"/>
          <w:shd w:val="clear" w:color="auto" w:fill="FFFFFF"/>
          <w:rPrChange w:id="956" w:author="Schrodi Lab" w:date="2020-03-15T00:36:00Z">
            <w:rPr>
              <w:rFonts w:ascii="Times New Roman" w:eastAsiaTheme="minorHAnsi" w:hAnsi="Times New Roman" w:cs="Times New Roman" w:hint="eastAsia"/>
              <w:color w:val="000000"/>
              <w:kern w:val="0"/>
              <w:shd w:val="clear" w:color="auto" w:fill="FFFFFF"/>
            </w:rPr>
          </w:rPrChange>
        </w:rPr>
        <w:t xml:space="preserve">, the </w:t>
      </w:r>
      <w:r w:rsidR="00733E6F" w:rsidRPr="003E0AB7">
        <w:rPr>
          <w:rFonts w:ascii="Arial" w:eastAsiaTheme="minorHAnsi" w:hAnsi="Arial" w:cs="Arial"/>
          <w:color w:val="000000"/>
          <w:kern w:val="0"/>
          <w:sz w:val="22"/>
          <w:szCs w:val="22"/>
          <w:shd w:val="clear" w:color="auto" w:fill="FFFFFF"/>
          <w:rPrChange w:id="957" w:author="Schrodi Lab" w:date="2020-03-15T00:36:00Z">
            <w:rPr>
              <w:rFonts w:ascii="Times New Roman" w:eastAsiaTheme="minorHAnsi" w:hAnsi="Times New Roman" w:cs="Times New Roman"/>
              <w:color w:val="000000"/>
              <w:kern w:val="0"/>
              <w:shd w:val="clear" w:color="auto" w:fill="FFFFFF"/>
            </w:rPr>
          </w:rPrChange>
        </w:rPr>
        <w:t xml:space="preserve">accession number </w:t>
      </w:r>
      <w:r w:rsidR="002D2B79" w:rsidRPr="003E0AB7">
        <w:rPr>
          <w:rFonts w:ascii="Arial" w:eastAsiaTheme="minorHAnsi" w:hAnsi="Arial" w:cs="Arial"/>
          <w:color w:val="000000"/>
          <w:kern w:val="0"/>
          <w:sz w:val="22"/>
          <w:szCs w:val="22"/>
          <w:shd w:val="clear" w:color="auto" w:fill="FFFFFF"/>
          <w:rPrChange w:id="958" w:author="Schrodi Lab" w:date="2020-03-15T00:36:00Z">
            <w:rPr>
              <w:rFonts w:ascii="Times New Roman" w:eastAsiaTheme="minorHAnsi" w:hAnsi="Times New Roman" w:cs="Times New Roman"/>
              <w:color w:val="000000"/>
              <w:kern w:val="0"/>
              <w:shd w:val="clear" w:color="auto" w:fill="FFFFFF"/>
            </w:rPr>
          </w:rPrChange>
        </w:rPr>
        <w:t xml:space="preserve">is </w:t>
      </w:r>
      <w:r w:rsidR="00D079EB" w:rsidRPr="003E0AB7">
        <w:rPr>
          <w:rFonts w:ascii="Arial" w:eastAsiaTheme="minorHAnsi" w:hAnsi="Arial" w:cs="Arial"/>
          <w:color w:val="000000"/>
          <w:kern w:val="0"/>
          <w:sz w:val="22"/>
          <w:szCs w:val="22"/>
          <w:shd w:val="clear" w:color="auto" w:fill="FFFFFF"/>
          <w:rPrChange w:id="959" w:author="Schrodi Lab" w:date="2020-03-15T00:36:00Z">
            <w:rPr>
              <w:rFonts w:ascii="Times New Roman" w:eastAsiaTheme="minorHAnsi" w:hAnsi="Times New Roman" w:cs="Times New Roman"/>
              <w:color w:val="000000"/>
              <w:kern w:val="0"/>
              <w:shd w:val="clear" w:color="auto" w:fill="FFFFFF"/>
            </w:rPr>
          </w:rPrChange>
        </w:rPr>
        <w:t>GSE139404</w:t>
      </w:r>
      <w:bookmarkEnd w:id="948"/>
      <w:bookmarkEnd w:id="949"/>
      <w:r w:rsidRPr="003E0AB7">
        <w:rPr>
          <w:rFonts w:ascii="Arial" w:eastAsiaTheme="minorHAnsi" w:hAnsi="Arial" w:cs="Arial"/>
          <w:color w:val="000000"/>
          <w:kern w:val="0"/>
          <w:sz w:val="22"/>
          <w:szCs w:val="22"/>
          <w:shd w:val="clear" w:color="auto" w:fill="FFFFFF"/>
          <w:rPrChange w:id="960" w:author="Schrodi Lab" w:date="2020-03-15T00:36:00Z">
            <w:rPr>
              <w:rFonts w:ascii="Times New Roman" w:eastAsiaTheme="minorHAnsi" w:hAnsi="Times New Roman" w:cs="Times New Roman"/>
              <w:color w:val="000000"/>
              <w:kern w:val="0"/>
              <w:shd w:val="clear" w:color="auto" w:fill="FFFFFF"/>
            </w:rPr>
          </w:rPrChange>
        </w:rPr>
        <w:t>.</w:t>
      </w:r>
      <w:ins w:id="961" w:author="czeng" w:date="2020-03-14T23:52:00Z">
        <w:r w:rsidR="004B2211" w:rsidRPr="003E0AB7">
          <w:rPr>
            <w:rFonts w:ascii="Arial" w:eastAsiaTheme="minorHAnsi" w:hAnsi="Arial" w:cs="Arial"/>
            <w:color w:val="000000"/>
            <w:kern w:val="0"/>
            <w:sz w:val="22"/>
            <w:szCs w:val="22"/>
            <w:shd w:val="clear" w:color="auto" w:fill="FFFFFF"/>
            <w:rPrChange w:id="962" w:author="Schrodi Lab" w:date="2020-03-15T00:36:00Z">
              <w:rPr>
                <w:rFonts w:ascii="Times New Roman" w:eastAsiaTheme="minorHAnsi" w:hAnsi="Times New Roman" w:cs="Times New Roman"/>
                <w:color w:val="000000"/>
                <w:kern w:val="0"/>
                <w:shd w:val="clear" w:color="auto" w:fill="FFFFFF"/>
              </w:rPr>
            </w:rPrChange>
          </w:rPr>
          <w:t xml:space="preserve"> The data will be </w:t>
        </w:r>
      </w:ins>
      <w:ins w:id="963" w:author="czeng" w:date="2020-03-14T23:53:00Z">
        <w:r w:rsidR="004B2211" w:rsidRPr="003E0AB7">
          <w:rPr>
            <w:rFonts w:ascii="Arial" w:eastAsiaTheme="minorHAnsi" w:hAnsi="Arial" w:cs="Arial"/>
            <w:color w:val="000000"/>
            <w:kern w:val="0"/>
            <w:sz w:val="22"/>
            <w:szCs w:val="22"/>
            <w:shd w:val="clear" w:color="auto" w:fill="FFFFFF"/>
            <w:rPrChange w:id="964" w:author="Schrodi Lab" w:date="2020-03-15T00:36:00Z">
              <w:rPr>
                <w:rFonts w:ascii="Times New Roman" w:eastAsiaTheme="minorHAnsi" w:hAnsi="Times New Roman" w:cs="Times New Roman"/>
                <w:color w:val="000000"/>
                <w:kern w:val="0"/>
                <w:shd w:val="clear" w:color="auto" w:fill="FFFFFF"/>
              </w:rPr>
            </w:rPrChange>
          </w:rPr>
          <w:t>available</w:t>
        </w:r>
      </w:ins>
      <w:ins w:id="965" w:author="czeng" w:date="2020-03-14T23:52:00Z">
        <w:r w:rsidR="004B2211" w:rsidRPr="003E0AB7">
          <w:rPr>
            <w:rFonts w:ascii="Arial" w:eastAsiaTheme="minorHAnsi" w:hAnsi="Arial" w:cs="Arial"/>
            <w:color w:val="000000"/>
            <w:kern w:val="0"/>
            <w:sz w:val="22"/>
            <w:szCs w:val="22"/>
            <w:shd w:val="clear" w:color="auto" w:fill="FFFFFF"/>
            <w:rPrChange w:id="966" w:author="Schrodi Lab" w:date="2020-03-15T00:36:00Z">
              <w:rPr>
                <w:rFonts w:ascii="Times New Roman" w:eastAsiaTheme="minorHAnsi" w:hAnsi="Times New Roman" w:cs="Times New Roman"/>
                <w:color w:val="000000"/>
                <w:kern w:val="0"/>
                <w:shd w:val="clear" w:color="auto" w:fill="FFFFFF"/>
              </w:rPr>
            </w:rPrChange>
          </w:rPr>
          <w:t xml:space="preserve"> upon publication.</w:t>
        </w:r>
      </w:ins>
    </w:p>
    <w:bookmarkEnd w:id="923"/>
    <w:bookmarkEnd w:id="924"/>
    <w:p w14:paraId="4C02F510" w14:textId="6FC34FB8" w:rsidR="009D2425"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967"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rPrChange w:id="968" w:author="Schrodi Lab" w:date="2020-03-15T00:36:00Z">
            <w:rPr>
              <w:rFonts w:ascii="Times New Roman" w:eastAsiaTheme="minorHAnsi" w:hAnsi="Times New Roman" w:cs="Times New Roman"/>
              <w:color w:val="000000"/>
              <w:kern w:val="0"/>
            </w:rPr>
          </w:rPrChange>
        </w:rPr>
        <w:br/>
      </w:r>
      <w:r w:rsidR="008E3B5D" w:rsidRPr="003E0AB7">
        <w:rPr>
          <w:rFonts w:ascii="Arial" w:eastAsiaTheme="minorHAnsi" w:hAnsi="Arial" w:cs="Arial"/>
          <w:b/>
          <w:color w:val="000000"/>
          <w:kern w:val="0"/>
          <w:sz w:val="22"/>
          <w:szCs w:val="22"/>
          <w:shd w:val="clear" w:color="auto" w:fill="FFFFFF"/>
          <w:rPrChange w:id="969" w:author="Schrodi Lab" w:date="2020-03-15T00:36:00Z">
            <w:rPr>
              <w:rFonts w:ascii="Times New Roman" w:eastAsiaTheme="minorHAnsi" w:hAnsi="Times New Roman" w:cs="Times New Roman"/>
              <w:b/>
              <w:color w:val="000000"/>
              <w:kern w:val="0"/>
              <w:shd w:val="clear" w:color="auto" w:fill="FFFFFF"/>
            </w:rPr>
          </w:rPrChange>
        </w:rPr>
        <w:t xml:space="preserve">9. </w:t>
      </w:r>
      <w:r w:rsidRPr="003E0AB7">
        <w:rPr>
          <w:rFonts w:ascii="Arial" w:eastAsiaTheme="minorHAnsi" w:hAnsi="Arial" w:cs="Arial"/>
          <w:b/>
          <w:color w:val="000000"/>
          <w:kern w:val="0"/>
          <w:sz w:val="22"/>
          <w:szCs w:val="22"/>
          <w:shd w:val="clear" w:color="auto" w:fill="FFFFFF"/>
          <w:rPrChange w:id="970" w:author="Schrodi Lab" w:date="2020-03-15T00:36:00Z">
            <w:rPr>
              <w:rFonts w:ascii="Times New Roman" w:eastAsiaTheme="minorHAnsi" w:hAnsi="Times New Roman" w:cs="Times New Roman"/>
              <w:b/>
              <w:color w:val="000000"/>
              <w:kern w:val="0"/>
              <w:shd w:val="clear" w:color="auto" w:fill="FFFFFF"/>
            </w:rPr>
          </w:rPrChange>
        </w:rPr>
        <w:t xml:space="preserve">An overall hypomethylation was </w:t>
      </w:r>
      <w:proofErr w:type="gramStart"/>
      <w:r w:rsidRPr="003E0AB7">
        <w:rPr>
          <w:rFonts w:ascii="Arial" w:eastAsiaTheme="minorHAnsi" w:hAnsi="Arial" w:cs="Arial"/>
          <w:b/>
          <w:color w:val="000000"/>
          <w:kern w:val="0"/>
          <w:sz w:val="22"/>
          <w:szCs w:val="22"/>
          <w:shd w:val="clear" w:color="auto" w:fill="FFFFFF"/>
          <w:rPrChange w:id="971" w:author="Schrodi Lab" w:date="2020-03-15T00:36:00Z">
            <w:rPr>
              <w:rFonts w:ascii="Times New Roman" w:eastAsiaTheme="minorHAnsi" w:hAnsi="Times New Roman" w:cs="Times New Roman"/>
              <w:b/>
              <w:color w:val="000000"/>
              <w:kern w:val="0"/>
              <w:shd w:val="clear" w:color="auto" w:fill="FFFFFF"/>
            </w:rPr>
          </w:rPrChange>
        </w:rPr>
        <w:t>found .</w:t>
      </w:r>
      <w:proofErr w:type="gramEnd"/>
      <w:r w:rsidRPr="003E0AB7">
        <w:rPr>
          <w:rFonts w:ascii="Arial" w:eastAsiaTheme="minorHAnsi" w:hAnsi="Arial" w:cs="Arial"/>
          <w:b/>
          <w:color w:val="000000"/>
          <w:kern w:val="0"/>
          <w:sz w:val="22"/>
          <w:szCs w:val="22"/>
          <w:shd w:val="clear" w:color="auto" w:fill="FFFFFF"/>
          <w:rPrChange w:id="972" w:author="Schrodi Lab" w:date="2020-03-15T00:36:00Z">
            <w:rPr>
              <w:rFonts w:ascii="Times New Roman" w:eastAsiaTheme="minorHAnsi" w:hAnsi="Times New Roman" w:cs="Times New Roman"/>
              <w:b/>
              <w:color w:val="000000"/>
              <w:kern w:val="0"/>
              <w:shd w:val="clear" w:color="auto" w:fill="FFFFFF"/>
            </w:rPr>
          </w:rPrChange>
        </w:rPr>
        <w:t xml:space="preserve"> 440 in LGAs and 805 in HGAs. The reviewer would ask how many hypermethylated sites were identified in HGA-s? How many were in </w:t>
      </w:r>
      <w:proofErr w:type="gramStart"/>
      <w:r w:rsidRPr="003E0AB7">
        <w:rPr>
          <w:rFonts w:ascii="Arial" w:eastAsiaTheme="minorHAnsi" w:hAnsi="Arial" w:cs="Arial"/>
          <w:b/>
          <w:color w:val="000000"/>
          <w:kern w:val="0"/>
          <w:sz w:val="22"/>
          <w:szCs w:val="22"/>
          <w:shd w:val="clear" w:color="auto" w:fill="FFFFFF"/>
          <w:rPrChange w:id="973" w:author="Schrodi Lab" w:date="2020-03-15T00:36:00Z">
            <w:rPr>
              <w:rFonts w:ascii="Times New Roman" w:eastAsiaTheme="minorHAnsi" w:hAnsi="Times New Roman" w:cs="Times New Roman"/>
              <w:b/>
              <w:color w:val="000000"/>
              <w:kern w:val="0"/>
              <w:shd w:val="clear" w:color="auto" w:fill="FFFFFF"/>
            </w:rPr>
          </w:rPrChange>
        </w:rPr>
        <w:t>overlap ?</w:t>
      </w:r>
      <w:proofErr w:type="gramEnd"/>
      <w:r w:rsidRPr="003E0AB7">
        <w:rPr>
          <w:rFonts w:ascii="Arial" w:eastAsiaTheme="minorHAnsi" w:hAnsi="Arial" w:cs="Arial"/>
          <w:b/>
          <w:color w:val="000000"/>
          <w:kern w:val="0"/>
          <w:sz w:val="22"/>
          <w:szCs w:val="22"/>
          <w:shd w:val="clear" w:color="auto" w:fill="FFFFFF"/>
          <w:rPrChange w:id="974" w:author="Schrodi Lab" w:date="2020-03-15T00:36:00Z">
            <w:rPr>
              <w:rFonts w:ascii="Times New Roman" w:eastAsiaTheme="minorHAnsi" w:hAnsi="Times New Roman" w:cs="Times New Roman"/>
              <w:b/>
              <w:color w:val="000000"/>
              <w:kern w:val="0"/>
              <w:shd w:val="clear" w:color="auto" w:fill="FFFFFF"/>
            </w:rPr>
          </w:rPrChange>
        </w:rPr>
        <w:t xml:space="preserve"> The Venn diagram does not clear explanation on this in the Figure 1.</w:t>
      </w:r>
    </w:p>
    <w:p w14:paraId="273A751B" w14:textId="32FD6ED7" w:rsidR="00CF4E95" w:rsidRPr="003E0AB7" w:rsidRDefault="002D2B79" w:rsidP="0088732E">
      <w:pPr>
        <w:widowControl/>
        <w:snapToGrid w:val="0"/>
        <w:spacing w:afterLines="50" w:after="163"/>
        <w:rPr>
          <w:rFonts w:ascii="Arial" w:eastAsiaTheme="minorHAnsi" w:hAnsi="Arial" w:cs="Arial"/>
          <w:color w:val="000000"/>
          <w:kern w:val="0"/>
          <w:sz w:val="22"/>
          <w:szCs w:val="22"/>
          <w:rPrChange w:id="975" w:author="Schrodi Lab" w:date="2020-03-15T00:36:00Z">
            <w:rPr>
              <w:rFonts w:ascii="Times New Roman" w:eastAsiaTheme="minorHAnsi" w:hAnsi="Times New Roman" w:cs="Times New Roman"/>
              <w:color w:val="000000"/>
              <w:kern w:val="0"/>
            </w:rPr>
          </w:rPrChange>
        </w:rPr>
      </w:pPr>
      <w:bookmarkStart w:id="976" w:name="OLE_LINK115"/>
      <w:bookmarkStart w:id="977" w:name="OLE_LINK116"/>
      <w:r w:rsidRPr="003E0AB7">
        <w:rPr>
          <w:rFonts w:ascii="Arial" w:eastAsiaTheme="minorHAnsi" w:hAnsi="Arial" w:cs="Arial"/>
          <w:color w:val="000000"/>
          <w:kern w:val="0"/>
          <w:sz w:val="22"/>
          <w:szCs w:val="22"/>
          <w:rPrChange w:id="978" w:author="Schrodi Lab" w:date="2020-03-15T00:36:00Z">
            <w:rPr>
              <w:rFonts w:ascii="Times New Roman" w:eastAsiaTheme="minorHAnsi" w:hAnsi="Times New Roman" w:cs="Times New Roman"/>
              <w:color w:val="000000"/>
              <w:kern w:val="0"/>
            </w:rPr>
          </w:rPrChange>
        </w:rPr>
        <w:t xml:space="preserve">As the reviewer asked, we included </w:t>
      </w:r>
      <w:r w:rsidR="008E3B5D" w:rsidRPr="003E0AB7">
        <w:rPr>
          <w:rFonts w:ascii="Arial" w:eastAsiaTheme="minorHAnsi" w:hAnsi="Arial" w:cs="Arial"/>
          <w:color w:val="000000"/>
          <w:kern w:val="0"/>
          <w:sz w:val="22"/>
          <w:szCs w:val="22"/>
          <w:rPrChange w:id="979" w:author="Schrodi Lab" w:date="2020-03-15T00:36:00Z">
            <w:rPr>
              <w:rFonts w:ascii="Times New Roman" w:eastAsiaTheme="minorHAnsi" w:hAnsi="Times New Roman" w:cs="Times New Roman"/>
              <w:color w:val="000000"/>
              <w:kern w:val="0"/>
            </w:rPr>
          </w:rPrChange>
        </w:rPr>
        <w:t xml:space="preserve">two Venn plots </w:t>
      </w:r>
      <w:r w:rsidRPr="003E0AB7">
        <w:rPr>
          <w:rFonts w:ascii="Arial" w:eastAsiaTheme="minorHAnsi" w:hAnsi="Arial" w:cs="Arial"/>
          <w:color w:val="000000"/>
          <w:kern w:val="0"/>
          <w:sz w:val="22"/>
          <w:szCs w:val="22"/>
          <w:rPrChange w:id="980" w:author="Schrodi Lab" w:date="2020-03-15T00:36:00Z">
            <w:rPr>
              <w:rFonts w:ascii="Times New Roman" w:eastAsiaTheme="minorHAnsi" w:hAnsi="Times New Roman" w:cs="Times New Roman"/>
              <w:color w:val="000000"/>
              <w:kern w:val="0"/>
            </w:rPr>
          </w:rPrChange>
        </w:rPr>
        <w:t>a</w:t>
      </w:r>
      <w:r w:rsidR="008E3B5D" w:rsidRPr="003E0AB7">
        <w:rPr>
          <w:rFonts w:ascii="Arial" w:eastAsiaTheme="minorHAnsi" w:hAnsi="Arial" w:cs="Arial"/>
          <w:color w:val="000000"/>
          <w:kern w:val="0"/>
          <w:sz w:val="22"/>
          <w:szCs w:val="22"/>
          <w:rPrChange w:id="981" w:author="Schrodi Lab" w:date="2020-03-15T00:36:00Z">
            <w:rPr>
              <w:rFonts w:ascii="Times New Roman" w:eastAsiaTheme="minorHAnsi" w:hAnsi="Times New Roman" w:cs="Times New Roman"/>
              <w:color w:val="000000"/>
              <w:kern w:val="0"/>
            </w:rPr>
          </w:rPrChange>
        </w:rPr>
        <w:t>s</w:t>
      </w:r>
      <w:r w:rsidRPr="003E0AB7">
        <w:rPr>
          <w:rFonts w:ascii="Arial" w:eastAsiaTheme="minorHAnsi" w:hAnsi="Arial" w:cs="Arial"/>
          <w:color w:val="000000"/>
          <w:kern w:val="0"/>
          <w:sz w:val="22"/>
          <w:szCs w:val="22"/>
          <w:rPrChange w:id="982" w:author="Schrodi Lab" w:date="2020-03-15T00:36:00Z">
            <w:rPr>
              <w:rFonts w:ascii="Times New Roman" w:eastAsiaTheme="minorHAnsi" w:hAnsi="Times New Roman" w:cs="Times New Roman"/>
              <w:color w:val="000000"/>
              <w:kern w:val="0"/>
            </w:rPr>
          </w:rPrChange>
        </w:rPr>
        <w:t xml:space="preserve"> Figure S</w:t>
      </w:r>
      <w:r w:rsidR="00A249EF" w:rsidRPr="003E0AB7">
        <w:rPr>
          <w:rFonts w:ascii="Arial" w:eastAsiaTheme="minorHAnsi" w:hAnsi="Arial" w:cs="Arial"/>
          <w:color w:val="000000"/>
          <w:kern w:val="0"/>
          <w:sz w:val="22"/>
          <w:szCs w:val="22"/>
          <w:rPrChange w:id="983" w:author="Schrodi Lab" w:date="2020-03-15T00:36:00Z">
            <w:rPr>
              <w:rFonts w:ascii="Times New Roman" w:eastAsiaTheme="minorHAnsi" w:hAnsi="Times New Roman" w:cs="Times New Roman"/>
              <w:color w:val="000000"/>
              <w:kern w:val="0"/>
            </w:rPr>
          </w:rPrChange>
        </w:rPr>
        <w:t>1</w:t>
      </w:r>
      <w:r w:rsidRPr="003E0AB7">
        <w:rPr>
          <w:rFonts w:ascii="Arial" w:eastAsiaTheme="minorHAnsi" w:hAnsi="Arial" w:cs="Arial"/>
          <w:color w:val="000000"/>
          <w:kern w:val="0"/>
          <w:sz w:val="22"/>
          <w:szCs w:val="22"/>
          <w:rPrChange w:id="984" w:author="Schrodi Lab" w:date="2020-03-15T00:36:00Z">
            <w:rPr>
              <w:rFonts w:ascii="Times New Roman" w:eastAsiaTheme="minorHAnsi" w:hAnsi="Times New Roman" w:cs="Times New Roman"/>
              <w:color w:val="000000"/>
              <w:kern w:val="0"/>
            </w:rPr>
          </w:rPrChange>
        </w:rPr>
        <w:t xml:space="preserve"> to demonstrate </w:t>
      </w:r>
      <w:r w:rsidR="008E3B5D" w:rsidRPr="003E0AB7">
        <w:rPr>
          <w:rFonts w:ascii="Arial" w:eastAsiaTheme="minorHAnsi" w:hAnsi="Arial" w:cs="Arial"/>
          <w:color w:val="000000"/>
          <w:kern w:val="0"/>
          <w:sz w:val="22"/>
          <w:szCs w:val="22"/>
          <w:rPrChange w:id="985" w:author="Schrodi Lab" w:date="2020-03-15T00:36:00Z">
            <w:rPr>
              <w:rFonts w:ascii="Times New Roman" w:eastAsiaTheme="minorHAnsi" w:hAnsi="Times New Roman" w:cs="Times New Roman"/>
              <w:color w:val="000000"/>
              <w:kern w:val="0"/>
            </w:rPr>
          </w:rPrChange>
        </w:rPr>
        <w:t>hypo- and hyper-methylated sites</w:t>
      </w:r>
      <w:r w:rsidRPr="003E0AB7">
        <w:rPr>
          <w:rFonts w:ascii="Arial" w:eastAsiaTheme="minorHAnsi" w:hAnsi="Arial" w:cs="Arial"/>
          <w:color w:val="000000"/>
          <w:kern w:val="0"/>
          <w:sz w:val="22"/>
          <w:szCs w:val="22"/>
          <w:rPrChange w:id="986" w:author="Schrodi Lab" w:date="2020-03-15T00:36:00Z">
            <w:rPr>
              <w:rFonts w:ascii="Times New Roman" w:eastAsiaTheme="minorHAnsi" w:hAnsi="Times New Roman" w:cs="Times New Roman"/>
              <w:color w:val="000000"/>
              <w:kern w:val="0"/>
            </w:rPr>
          </w:rPrChange>
        </w:rPr>
        <w:t xml:space="preserve">. </w:t>
      </w:r>
      <w:r w:rsidR="00CF4E95" w:rsidRPr="003E0AB7">
        <w:rPr>
          <w:rFonts w:ascii="Arial" w:eastAsiaTheme="minorHAnsi" w:hAnsi="Arial" w:cs="Arial"/>
          <w:color w:val="000000"/>
          <w:kern w:val="0"/>
          <w:sz w:val="22"/>
          <w:szCs w:val="22"/>
          <w:rPrChange w:id="987" w:author="Schrodi Lab" w:date="2020-03-15T00:36:00Z">
            <w:rPr>
              <w:rFonts w:ascii="Times New Roman" w:eastAsiaTheme="minorHAnsi" w:hAnsi="Times New Roman" w:cs="Times New Roman"/>
              <w:color w:val="000000"/>
              <w:kern w:val="0"/>
            </w:rPr>
          </w:rPrChange>
        </w:rPr>
        <w:t>Compared with</w:t>
      </w:r>
      <w:r w:rsidR="008E3B5D" w:rsidRPr="003E0AB7">
        <w:rPr>
          <w:rFonts w:ascii="Arial" w:eastAsiaTheme="minorHAnsi" w:hAnsi="Arial" w:cs="Arial"/>
          <w:color w:val="000000"/>
          <w:kern w:val="0"/>
          <w:sz w:val="22"/>
          <w:szCs w:val="22"/>
          <w:rPrChange w:id="988" w:author="Schrodi Lab" w:date="2020-03-15T00:36:00Z">
            <w:rPr>
              <w:rFonts w:ascii="Times New Roman" w:eastAsiaTheme="minorHAnsi" w:hAnsi="Times New Roman" w:cs="Times New Roman"/>
              <w:color w:val="000000"/>
              <w:kern w:val="0"/>
            </w:rPr>
          </w:rPrChange>
        </w:rPr>
        <w:t xml:space="preserve"> the</w:t>
      </w:r>
      <w:r w:rsidR="00CF4E95" w:rsidRPr="003E0AB7">
        <w:rPr>
          <w:rFonts w:ascii="Arial" w:eastAsiaTheme="minorHAnsi" w:hAnsi="Arial" w:cs="Arial"/>
          <w:color w:val="000000"/>
          <w:kern w:val="0"/>
          <w:sz w:val="22"/>
          <w:szCs w:val="22"/>
          <w:rPrChange w:id="989" w:author="Schrodi Lab" w:date="2020-03-15T00:36:00Z">
            <w:rPr>
              <w:rFonts w:ascii="Times New Roman" w:eastAsiaTheme="minorHAnsi" w:hAnsi="Times New Roman" w:cs="Times New Roman"/>
              <w:color w:val="000000"/>
              <w:kern w:val="0"/>
            </w:rPr>
          </w:rPrChange>
        </w:rPr>
        <w:t xml:space="preserve"> Normal, LGA </w:t>
      </w:r>
      <w:r w:rsidR="008E3B5D" w:rsidRPr="003E0AB7">
        <w:rPr>
          <w:rFonts w:ascii="Arial" w:eastAsiaTheme="minorHAnsi" w:hAnsi="Arial" w:cs="Arial"/>
          <w:color w:val="000000"/>
          <w:kern w:val="0"/>
          <w:sz w:val="22"/>
          <w:szCs w:val="22"/>
          <w:rPrChange w:id="990" w:author="Schrodi Lab" w:date="2020-03-15T00:36:00Z">
            <w:rPr>
              <w:rFonts w:ascii="Times New Roman" w:eastAsiaTheme="minorHAnsi" w:hAnsi="Times New Roman" w:cs="Times New Roman"/>
              <w:color w:val="000000"/>
              <w:kern w:val="0"/>
            </w:rPr>
          </w:rPrChange>
        </w:rPr>
        <w:t xml:space="preserve">had </w:t>
      </w:r>
      <w:r w:rsidR="00CF4E95" w:rsidRPr="003E0AB7">
        <w:rPr>
          <w:rFonts w:ascii="Arial" w:eastAsiaTheme="minorHAnsi" w:hAnsi="Arial" w:cs="Arial"/>
          <w:color w:val="000000"/>
          <w:kern w:val="0"/>
          <w:sz w:val="22"/>
          <w:szCs w:val="22"/>
          <w:rPrChange w:id="991" w:author="Schrodi Lab" w:date="2020-03-15T00:36:00Z">
            <w:rPr>
              <w:rFonts w:ascii="Times New Roman" w:eastAsiaTheme="minorHAnsi" w:hAnsi="Times New Roman" w:cs="Times New Roman"/>
              <w:color w:val="000000"/>
              <w:kern w:val="0"/>
            </w:rPr>
          </w:rPrChange>
        </w:rPr>
        <w:t xml:space="preserve">209 </w:t>
      </w:r>
      <w:bookmarkStart w:id="992" w:name="OLE_LINK120"/>
      <w:bookmarkStart w:id="993" w:name="OLE_LINK121"/>
      <w:r w:rsidR="008D0030" w:rsidRPr="003E0AB7">
        <w:rPr>
          <w:rFonts w:ascii="Arial" w:eastAsiaTheme="minorHAnsi" w:hAnsi="Arial" w:cs="Arial"/>
          <w:color w:val="000000"/>
          <w:kern w:val="0"/>
          <w:sz w:val="22"/>
          <w:szCs w:val="22"/>
          <w:rPrChange w:id="994" w:author="Schrodi Lab" w:date="2020-03-15T00:36:00Z">
            <w:rPr>
              <w:rFonts w:ascii="Times New Roman" w:eastAsiaTheme="minorHAnsi" w:hAnsi="Times New Roman" w:cs="Times New Roman"/>
              <w:color w:val="000000"/>
              <w:kern w:val="0"/>
            </w:rPr>
          </w:rPrChange>
        </w:rPr>
        <w:t>hyper-me</w:t>
      </w:r>
      <w:r w:rsidR="00CF4E95" w:rsidRPr="003E0AB7">
        <w:rPr>
          <w:rFonts w:ascii="Arial" w:eastAsiaTheme="minorHAnsi" w:hAnsi="Arial" w:cs="Arial"/>
          <w:color w:val="000000"/>
          <w:kern w:val="0"/>
          <w:sz w:val="22"/>
          <w:szCs w:val="22"/>
          <w:rPrChange w:id="995" w:author="Schrodi Lab" w:date="2020-03-15T00:36:00Z">
            <w:rPr>
              <w:rFonts w:ascii="Times New Roman" w:eastAsiaTheme="minorHAnsi" w:hAnsi="Times New Roman" w:cs="Times New Roman"/>
              <w:color w:val="000000"/>
              <w:kern w:val="0"/>
            </w:rPr>
          </w:rPrChange>
        </w:rPr>
        <w:t>thylated</w:t>
      </w:r>
      <w:bookmarkEnd w:id="992"/>
      <w:bookmarkEnd w:id="993"/>
      <w:r w:rsidR="00CF4E95" w:rsidRPr="003E0AB7">
        <w:rPr>
          <w:rFonts w:ascii="Arial" w:eastAsiaTheme="minorHAnsi" w:hAnsi="Arial" w:cs="Arial"/>
          <w:color w:val="000000"/>
          <w:kern w:val="0"/>
          <w:sz w:val="22"/>
          <w:szCs w:val="22"/>
          <w:rPrChange w:id="996" w:author="Schrodi Lab" w:date="2020-03-15T00:36:00Z">
            <w:rPr>
              <w:rFonts w:ascii="Times New Roman" w:eastAsiaTheme="minorHAnsi" w:hAnsi="Times New Roman" w:cs="Times New Roman"/>
              <w:color w:val="000000"/>
              <w:kern w:val="0"/>
            </w:rPr>
          </w:rPrChange>
        </w:rPr>
        <w:t xml:space="preserve"> DMSs and 441 </w:t>
      </w:r>
      <w:bookmarkStart w:id="997" w:name="OLE_LINK122"/>
      <w:bookmarkStart w:id="998" w:name="OLE_LINK123"/>
      <w:proofErr w:type="gramStart"/>
      <w:r w:rsidR="008D0030" w:rsidRPr="003E0AB7">
        <w:rPr>
          <w:rFonts w:ascii="Arial" w:eastAsiaTheme="minorHAnsi" w:hAnsi="Arial" w:cs="Arial"/>
          <w:color w:val="000000"/>
          <w:kern w:val="0"/>
          <w:sz w:val="22"/>
          <w:szCs w:val="22"/>
          <w:rPrChange w:id="999" w:author="Schrodi Lab" w:date="2020-03-15T00:36:00Z">
            <w:rPr>
              <w:rFonts w:ascii="Times New Roman" w:eastAsiaTheme="minorHAnsi" w:hAnsi="Times New Roman" w:cs="Times New Roman"/>
              <w:color w:val="000000"/>
              <w:kern w:val="0"/>
            </w:rPr>
          </w:rPrChange>
        </w:rPr>
        <w:t>hypo-me</w:t>
      </w:r>
      <w:r w:rsidR="00CF4E95" w:rsidRPr="003E0AB7">
        <w:rPr>
          <w:rFonts w:ascii="Arial" w:eastAsiaTheme="minorHAnsi" w:hAnsi="Arial" w:cs="Arial"/>
          <w:color w:val="000000"/>
          <w:kern w:val="0"/>
          <w:sz w:val="22"/>
          <w:szCs w:val="22"/>
          <w:rPrChange w:id="1000" w:author="Schrodi Lab" w:date="2020-03-15T00:36:00Z">
            <w:rPr>
              <w:rFonts w:ascii="Times New Roman" w:eastAsiaTheme="minorHAnsi" w:hAnsi="Times New Roman" w:cs="Times New Roman"/>
              <w:color w:val="000000"/>
              <w:kern w:val="0"/>
            </w:rPr>
          </w:rPrChange>
        </w:rPr>
        <w:t>thylated</w:t>
      </w:r>
      <w:bookmarkEnd w:id="997"/>
      <w:bookmarkEnd w:id="998"/>
      <w:proofErr w:type="gramEnd"/>
      <w:r w:rsidR="00CF4E95" w:rsidRPr="003E0AB7">
        <w:rPr>
          <w:rFonts w:ascii="Arial" w:eastAsiaTheme="minorHAnsi" w:hAnsi="Arial" w:cs="Arial"/>
          <w:color w:val="000000"/>
          <w:kern w:val="0"/>
          <w:sz w:val="22"/>
          <w:szCs w:val="22"/>
          <w:rPrChange w:id="1001" w:author="Schrodi Lab" w:date="2020-03-15T00:36:00Z">
            <w:rPr>
              <w:rFonts w:ascii="Times New Roman" w:eastAsiaTheme="minorHAnsi" w:hAnsi="Times New Roman" w:cs="Times New Roman"/>
              <w:color w:val="000000"/>
              <w:kern w:val="0"/>
            </w:rPr>
          </w:rPrChange>
        </w:rPr>
        <w:t xml:space="preserve"> DMSs. And HGA </w:t>
      </w:r>
      <w:r w:rsidR="008E3B5D" w:rsidRPr="003E0AB7">
        <w:rPr>
          <w:rFonts w:ascii="Arial" w:eastAsiaTheme="minorHAnsi" w:hAnsi="Arial" w:cs="Arial"/>
          <w:color w:val="000000"/>
          <w:kern w:val="0"/>
          <w:sz w:val="22"/>
          <w:szCs w:val="22"/>
          <w:rPrChange w:id="1002" w:author="Schrodi Lab" w:date="2020-03-15T00:36:00Z">
            <w:rPr>
              <w:rFonts w:ascii="Times New Roman" w:eastAsiaTheme="minorHAnsi" w:hAnsi="Times New Roman" w:cs="Times New Roman"/>
              <w:color w:val="000000"/>
              <w:kern w:val="0"/>
            </w:rPr>
          </w:rPrChange>
        </w:rPr>
        <w:t xml:space="preserve">had </w:t>
      </w:r>
      <w:r w:rsidR="00CF4E95" w:rsidRPr="003E0AB7">
        <w:rPr>
          <w:rFonts w:ascii="Arial" w:eastAsiaTheme="minorHAnsi" w:hAnsi="Arial" w:cs="Arial"/>
          <w:color w:val="000000"/>
          <w:kern w:val="0"/>
          <w:sz w:val="22"/>
          <w:szCs w:val="22"/>
          <w:rPrChange w:id="1003" w:author="Schrodi Lab" w:date="2020-03-15T00:36:00Z">
            <w:rPr>
              <w:rFonts w:ascii="Times New Roman" w:eastAsiaTheme="minorHAnsi" w:hAnsi="Times New Roman" w:cs="Times New Roman"/>
              <w:color w:val="000000"/>
              <w:kern w:val="0"/>
            </w:rPr>
          </w:rPrChange>
        </w:rPr>
        <w:t xml:space="preserve">8,692 </w:t>
      </w:r>
      <w:r w:rsidR="008D0030" w:rsidRPr="003E0AB7">
        <w:rPr>
          <w:rFonts w:ascii="Arial" w:eastAsiaTheme="minorHAnsi" w:hAnsi="Arial" w:cs="Arial"/>
          <w:color w:val="000000"/>
          <w:kern w:val="0"/>
          <w:sz w:val="22"/>
          <w:szCs w:val="22"/>
          <w:rPrChange w:id="1004" w:author="Schrodi Lab" w:date="2020-03-15T00:36:00Z">
            <w:rPr>
              <w:rFonts w:ascii="Times New Roman" w:eastAsiaTheme="minorHAnsi" w:hAnsi="Times New Roman" w:cs="Times New Roman"/>
              <w:color w:val="000000"/>
              <w:kern w:val="0"/>
            </w:rPr>
          </w:rPrChange>
        </w:rPr>
        <w:t>hyper-me</w:t>
      </w:r>
      <w:r w:rsidR="00CF4E95" w:rsidRPr="003E0AB7">
        <w:rPr>
          <w:rFonts w:ascii="Arial" w:eastAsiaTheme="minorHAnsi" w:hAnsi="Arial" w:cs="Arial"/>
          <w:color w:val="000000"/>
          <w:kern w:val="0"/>
          <w:sz w:val="22"/>
          <w:szCs w:val="22"/>
          <w:rPrChange w:id="1005" w:author="Schrodi Lab" w:date="2020-03-15T00:36:00Z">
            <w:rPr>
              <w:rFonts w:ascii="Times New Roman" w:eastAsiaTheme="minorHAnsi" w:hAnsi="Times New Roman" w:cs="Times New Roman"/>
              <w:color w:val="000000"/>
              <w:kern w:val="0"/>
            </w:rPr>
          </w:rPrChange>
        </w:rPr>
        <w:t xml:space="preserve">thylated DMSs and 13,726 </w:t>
      </w:r>
      <w:proofErr w:type="gramStart"/>
      <w:r w:rsidR="008D0030" w:rsidRPr="003E0AB7">
        <w:rPr>
          <w:rFonts w:ascii="Arial" w:eastAsiaTheme="minorHAnsi" w:hAnsi="Arial" w:cs="Arial"/>
          <w:color w:val="000000"/>
          <w:kern w:val="0"/>
          <w:sz w:val="22"/>
          <w:szCs w:val="22"/>
          <w:rPrChange w:id="1006" w:author="Schrodi Lab" w:date="2020-03-15T00:36:00Z">
            <w:rPr>
              <w:rFonts w:ascii="Times New Roman" w:eastAsiaTheme="minorHAnsi" w:hAnsi="Times New Roman" w:cs="Times New Roman"/>
              <w:color w:val="000000"/>
              <w:kern w:val="0"/>
            </w:rPr>
          </w:rPrChange>
        </w:rPr>
        <w:t>hypo-me</w:t>
      </w:r>
      <w:r w:rsidR="00CF4E95" w:rsidRPr="003E0AB7">
        <w:rPr>
          <w:rFonts w:ascii="Arial" w:eastAsiaTheme="minorHAnsi" w:hAnsi="Arial" w:cs="Arial"/>
          <w:color w:val="000000"/>
          <w:kern w:val="0"/>
          <w:sz w:val="22"/>
          <w:szCs w:val="22"/>
          <w:rPrChange w:id="1007" w:author="Schrodi Lab" w:date="2020-03-15T00:36:00Z">
            <w:rPr>
              <w:rFonts w:ascii="Times New Roman" w:eastAsiaTheme="minorHAnsi" w:hAnsi="Times New Roman" w:cs="Times New Roman"/>
              <w:color w:val="000000"/>
              <w:kern w:val="0"/>
            </w:rPr>
          </w:rPrChange>
        </w:rPr>
        <w:t>thylated</w:t>
      </w:r>
      <w:proofErr w:type="gramEnd"/>
      <w:r w:rsidR="00CF4E95" w:rsidRPr="003E0AB7">
        <w:rPr>
          <w:rFonts w:ascii="Arial" w:eastAsiaTheme="minorHAnsi" w:hAnsi="Arial" w:cs="Arial"/>
          <w:color w:val="000000"/>
          <w:kern w:val="0"/>
          <w:sz w:val="22"/>
          <w:szCs w:val="22"/>
          <w:rPrChange w:id="1008" w:author="Schrodi Lab" w:date="2020-03-15T00:36:00Z">
            <w:rPr>
              <w:rFonts w:ascii="Times New Roman" w:eastAsiaTheme="minorHAnsi" w:hAnsi="Times New Roman" w:cs="Times New Roman"/>
              <w:color w:val="000000"/>
              <w:kern w:val="0"/>
            </w:rPr>
          </w:rPrChange>
        </w:rPr>
        <w:t xml:space="preserve"> DMSs. Compared with LGA, there were 1367 </w:t>
      </w:r>
      <w:r w:rsidR="008D0030" w:rsidRPr="003E0AB7">
        <w:rPr>
          <w:rFonts w:ascii="Arial" w:eastAsiaTheme="minorHAnsi" w:hAnsi="Arial" w:cs="Arial"/>
          <w:color w:val="000000"/>
          <w:kern w:val="0"/>
          <w:sz w:val="22"/>
          <w:szCs w:val="22"/>
          <w:rPrChange w:id="1009" w:author="Schrodi Lab" w:date="2020-03-15T00:36:00Z">
            <w:rPr>
              <w:rFonts w:ascii="Times New Roman" w:eastAsiaTheme="minorHAnsi" w:hAnsi="Times New Roman" w:cs="Times New Roman"/>
              <w:color w:val="000000"/>
              <w:kern w:val="0"/>
            </w:rPr>
          </w:rPrChange>
        </w:rPr>
        <w:t>hyper-me</w:t>
      </w:r>
      <w:r w:rsidR="00CF4E95" w:rsidRPr="003E0AB7">
        <w:rPr>
          <w:rFonts w:ascii="Arial" w:eastAsiaTheme="minorHAnsi" w:hAnsi="Arial" w:cs="Arial"/>
          <w:color w:val="000000"/>
          <w:kern w:val="0"/>
          <w:sz w:val="22"/>
          <w:szCs w:val="22"/>
          <w:rPrChange w:id="1010" w:author="Schrodi Lab" w:date="2020-03-15T00:36:00Z">
            <w:rPr>
              <w:rFonts w:ascii="Times New Roman" w:eastAsiaTheme="minorHAnsi" w:hAnsi="Times New Roman" w:cs="Times New Roman"/>
              <w:color w:val="000000"/>
              <w:kern w:val="0"/>
            </w:rPr>
          </w:rPrChange>
        </w:rPr>
        <w:t xml:space="preserve">thylated DMS and 126 </w:t>
      </w:r>
      <w:proofErr w:type="gramStart"/>
      <w:r w:rsidR="008D0030" w:rsidRPr="003E0AB7">
        <w:rPr>
          <w:rFonts w:ascii="Arial" w:eastAsiaTheme="minorHAnsi" w:hAnsi="Arial" w:cs="Arial"/>
          <w:color w:val="000000"/>
          <w:kern w:val="0"/>
          <w:sz w:val="22"/>
          <w:szCs w:val="22"/>
          <w:rPrChange w:id="1011" w:author="Schrodi Lab" w:date="2020-03-15T00:36:00Z">
            <w:rPr>
              <w:rFonts w:ascii="Times New Roman" w:eastAsiaTheme="minorHAnsi" w:hAnsi="Times New Roman" w:cs="Times New Roman"/>
              <w:color w:val="000000"/>
              <w:kern w:val="0"/>
            </w:rPr>
          </w:rPrChange>
        </w:rPr>
        <w:t>hypo-me</w:t>
      </w:r>
      <w:r w:rsidR="00CF4E95" w:rsidRPr="003E0AB7">
        <w:rPr>
          <w:rFonts w:ascii="Arial" w:eastAsiaTheme="minorHAnsi" w:hAnsi="Arial" w:cs="Arial"/>
          <w:color w:val="000000"/>
          <w:kern w:val="0"/>
          <w:sz w:val="22"/>
          <w:szCs w:val="22"/>
          <w:rPrChange w:id="1012" w:author="Schrodi Lab" w:date="2020-03-15T00:36:00Z">
            <w:rPr>
              <w:rFonts w:ascii="Times New Roman" w:eastAsiaTheme="minorHAnsi" w:hAnsi="Times New Roman" w:cs="Times New Roman"/>
              <w:color w:val="000000"/>
              <w:kern w:val="0"/>
            </w:rPr>
          </w:rPrChange>
        </w:rPr>
        <w:t>thylated</w:t>
      </w:r>
      <w:proofErr w:type="gramEnd"/>
      <w:r w:rsidR="00CF4E95" w:rsidRPr="003E0AB7">
        <w:rPr>
          <w:rFonts w:ascii="Arial" w:eastAsiaTheme="minorHAnsi" w:hAnsi="Arial" w:cs="Arial"/>
          <w:color w:val="000000"/>
          <w:kern w:val="0"/>
          <w:sz w:val="22"/>
          <w:szCs w:val="22"/>
          <w:rPrChange w:id="1013" w:author="Schrodi Lab" w:date="2020-03-15T00:36:00Z">
            <w:rPr>
              <w:rFonts w:ascii="Times New Roman" w:eastAsiaTheme="minorHAnsi" w:hAnsi="Times New Roman" w:cs="Times New Roman"/>
              <w:color w:val="000000"/>
              <w:kern w:val="0"/>
            </w:rPr>
          </w:rPrChange>
        </w:rPr>
        <w:t xml:space="preserve"> DMS in HGA. </w:t>
      </w:r>
    </w:p>
    <w:bookmarkEnd w:id="976"/>
    <w:bookmarkEnd w:id="977"/>
    <w:p w14:paraId="5D6ABF40" w14:textId="77777777" w:rsidR="007D1755" w:rsidRPr="003E0AB7" w:rsidRDefault="007D1755" w:rsidP="0088732E">
      <w:pPr>
        <w:widowControl/>
        <w:snapToGrid w:val="0"/>
        <w:spacing w:afterLines="50" w:after="163"/>
        <w:rPr>
          <w:rFonts w:ascii="Arial" w:eastAsiaTheme="minorHAnsi" w:hAnsi="Arial" w:cs="Arial"/>
          <w:color w:val="000000"/>
          <w:kern w:val="0"/>
          <w:sz w:val="22"/>
          <w:szCs w:val="22"/>
          <w:rPrChange w:id="1014" w:author="Schrodi Lab" w:date="2020-03-15T00:36:00Z">
            <w:rPr>
              <w:rFonts w:ascii="Times New Roman" w:eastAsiaTheme="minorHAnsi" w:hAnsi="Times New Roman" w:cs="Times New Roman"/>
              <w:color w:val="000000"/>
              <w:kern w:val="0"/>
            </w:rPr>
          </w:rPrChange>
        </w:rPr>
      </w:pPr>
      <w:r w:rsidRPr="003E0AB7">
        <w:rPr>
          <w:rFonts w:ascii="Arial" w:eastAsiaTheme="minorHAnsi" w:hAnsi="Arial" w:cs="Arial"/>
          <w:noProof/>
          <w:color w:val="000000"/>
          <w:kern w:val="0"/>
          <w:sz w:val="22"/>
          <w:szCs w:val="22"/>
          <w:rPrChange w:id="1015" w:author="Schrodi Lab" w:date="2020-03-15T00:36:00Z">
            <w:rPr>
              <w:rFonts w:ascii="Times New Roman" w:eastAsiaTheme="minorHAnsi" w:hAnsi="Times New Roman" w:cs="Times New Roman"/>
              <w:noProof/>
              <w:color w:val="000000"/>
              <w:kern w:val="0"/>
            </w:rPr>
          </w:rPrChange>
        </w:rPr>
        <w:drawing>
          <wp:anchor distT="0" distB="0" distL="114300" distR="114300" simplePos="0" relativeHeight="251658240" behindDoc="0" locked="0" layoutInCell="1" allowOverlap="1" wp14:anchorId="73819082" wp14:editId="4C91B52D">
            <wp:simplePos x="0" y="0"/>
            <wp:positionH relativeFrom="column">
              <wp:posOffset>2370840</wp:posOffset>
            </wp:positionH>
            <wp:positionV relativeFrom="paragraph">
              <wp:posOffset>888614</wp:posOffset>
            </wp:positionV>
            <wp:extent cx="830705" cy="504938"/>
            <wp:effectExtent l="0" t="0" r="0" b="317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30705" cy="504938"/>
                    </a:xfrm>
                    <a:prstGeom prst="rect">
                      <a:avLst/>
                    </a:prstGeom>
                  </pic:spPr>
                </pic:pic>
              </a:graphicData>
            </a:graphic>
            <wp14:sizeRelH relativeFrom="page">
              <wp14:pctWidth>0</wp14:pctWidth>
            </wp14:sizeRelH>
            <wp14:sizeRelV relativeFrom="page">
              <wp14:pctHeight>0</wp14:pctHeight>
            </wp14:sizeRelV>
          </wp:anchor>
        </w:drawing>
      </w:r>
      <w:r w:rsidRPr="003E0AB7">
        <w:rPr>
          <w:rFonts w:ascii="Arial" w:eastAsiaTheme="minorHAnsi" w:hAnsi="Arial" w:cs="Arial"/>
          <w:noProof/>
          <w:color w:val="000000"/>
          <w:kern w:val="0"/>
          <w:sz w:val="22"/>
          <w:szCs w:val="22"/>
          <w:rPrChange w:id="1016" w:author="Schrodi Lab" w:date="2020-03-15T00:36:00Z">
            <w:rPr>
              <w:rFonts w:ascii="Times New Roman" w:eastAsiaTheme="minorHAnsi" w:hAnsi="Times New Roman" w:cs="Times New Roman"/>
              <w:noProof/>
              <w:color w:val="000000"/>
              <w:kern w:val="0"/>
            </w:rPr>
          </w:rPrChange>
        </w:rPr>
        <w:drawing>
          <wp:inline distT="0" distB="0" distL="0" distR="0" wp14:anchorId="0CE05332" wp14:editId="14E46275">
            <wp:extent cx="2497231" cy="1864800"/>
            <wp:effectExtent l="0" t="0" r="508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ypersit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97231" cy="1864800"/>
                    </a:xfrm>
                    <a:prstGeom prst="rect">
                      <a:avLst/>
                    </a:prstGeom>
                  </pic:spPr>
                </pic:pic>
              </a:graphicData>
            </a:graphic>
          </wp:inline>
        </w:drawing>
      </w:r>
      <w:r w:rsidRPr="003E0AB7">
        <w:rPr>
          <w:rFonts w:ascii="Arial" w:eastAsiaTheme="minorHAnsi" w:hAnsi="Arial" w:cs="Arial"/>
          <w:color w:val="000000"/>
          <w:kern w:val="0"/>
          <w:sz w:val="22"/>
          <w:szCs w:val="22"/>
          <w:rPrChange w:id="1017" w:author="Schrodi Lab" w:date="2020-03-15T00:36:00Z">
            <w:rPr>
              <w:rFonts w:ascii="Times New Roman" w:eastAsiaTheme="minorHAnsi" w:hAnsi="Times New Roman" w:cs="Times New Roman"/>
              <w:color w:val="000000"/>
              <w:kern w:val="0"/>
            </w:rPr>
          </w:rPrChange>
        </w:rPr>
        <w:t xml:space="preserve">   </w:t>
      </w:r>
      <w:r w:rsidRPr="003E0AB7">
        <w:rPr>
          <w:rFonts w:ascii="Arial" w:eastAsiaTheme="minorHAnsi" w:hAnsi="Arial" w:cs="Arial"/>
          <w:noProof/>
          <w:color w:val="000000"/>
          <w:kern w:val="0"/>
          <w:sz w:val="22"/>
          <w:szCs w:val="22"/>
          <w:rPrChange w:id="1018" w:author="Schrodi Lab" w:date="2020-03-15T00:36:00Z">
            <w:rPr>
              <w:rFonts w:ascii="Times New Roman" w:eastAsiaTheme="minorHAnsi" w:hAnsi="Times New Roman" w:cs="Times New Roman"/>
              <w:noProof/>
              <w:color w:val="000000"/>
              <w:kern w:val="0"/>
            </w:rPr>
          </w:rPrChange>
        </w:rPr>
        <w:drawing>
          <wp:inline distT="0" distB="0" distL="0" distR="0" wp14:anchorId="18A1EC50" wp14:editId="16F36952">
            <wp:extent cx="2492005" cy="186480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yposit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92005" cy="1864800"/>
                    </a:xfrm>
                    <a:prstGeom prst="rect">
                      <a:avLst/>
                    </a:prstGeom>
                  </pic:spPr>
                </pic:pic>
              </a:graphicData>
            </a:graphic>
          </wp:inline>
        </w:drawing>
      </w:r>
    </w:p>
    <w:p w14:paraId="6337D9C8" w14:textId="0501BC90" w:rsidR="007D1755" w:rsidRPr="003E0AB7" w:rsidRDefault="007D1755" w:rsidP="0088732E">
      <w:pPr>
        <w:widowControl/>
        <w:snapToGrid w:val="0"/>
        <w:spacing w:afterLines="50" w:after="163"/>
        <w:rPr>
          <w:rFonts w:ascii="Arial" w:eastAsiaTheme="minorHAnsi" w:hAnsi="Arial" w:cs="Arial"/>
          <w:color w:val="000000"/>
          <w:kern w:val="0"/>
          <w:sz w:val="22"/>
          <w:szCs w:val="22"/>
          <w:rPrChange w:id="1019" w:author="Schrodi Lab" w:date="2020-03-15T00:36:00Z">
            <w:rPr>
              <w:rFonts w:ascii="Times New Roman" w:eastAsiaTheme="minorHAnsi" w:hAnsi="Times New Roman" w:cs="Times New Roman"/>
              <w:color w:val="000000"/>
              <w:kern w:val="0"/>
            </w:rPr>
          </w:rPrChange>
        </w:rPr>
      </w:pPr>
      <w:r w:rsidRPr="003E0AB7">
        <w:rPr>
          <w:rFonts w:ascii="Arial" w:eastAsiaTheme="minorHAnsi" w:hAnsi="Arial" w:cs="Arial"/>
          <w:color w:val="000000"/>
          <w:kern w:val="0"/>
          <w:sz w:val="22"/>
          <w:szCs w:val="22"/>
          <w:rPrChange w:id="1020" w:author="Schrodi Lab" w:date="2020-03-15T00:36:00Z">
            <w:rPr>
              <w:rFonts w:ascii="Times New Roman" w:eastAsiaTheme="minorHAnsi" w:hAnsi="Times New Roman" w:cs="Times New Roman"/>
              <w:color w:val="000000"/>
              <w:kern w:val="0"/>
            </w:rPr>
          </w:rPrChange>
        </w:rPr>
        <w:t xml:space="preserve">                   </w:t>
      </w:r>
      <w:r w:rsidR="00CF4E95" w:rsidRPr="003E0AB7">
        <w:rPr>
          <w:rFonts w:ascii="Arial" w:eastAsiaTheme="minorHAnsi" w:hAnsi="Arial" w:cs="Arial"/>
          <w:color w:val="000000"/>
          <w:kern w:val="0"/>
          <w:sz w:val="22"/>
          <w:szCs w:val="22"/>
          <w:rPrChange w:id="1021" w:author="Schrodi Lab" w:date="2020-03-15T00:36:00Z">
            <w:rPr>
              <w:rFonts w:ascii="Times New Roman" w:eastAsiaTheme="minorHAnsi" w:hAnsi="Times New Roman" w:cs="Times New Roman"/>
              <w:color w:val="000000"/>
              <w:kern w:val="0"/>
            </w:rPr>
          </w:rPrChange>
        </w:rPr>
        <w:t xml:space="preserve">hyper            </w:t>
      </w:r>
      <w:r w:rsidR="00CF4E95" w:rsidRPr="003E0AB7">
        <w:rPr>
          <w:rFonts w:ascii="Arial" w:eastAsiaTheme="minorHAnsi" w:hAnsi="Arial" w:cs="Arial"/>
          <w:color w:val="000000"/>
          <w:kern w:val="0"/>
          <w:sz w:val="22"/>
          <w:szCs w:val="22"/>
          <w:rPrChange w:id="1022" w:author="Schrodi Lab" w:date="2020-03-15T00:36:00Z">
            <w:rPr>
              <w:rFonts w:ascii="Times New Roman" w:eastAsiaTheme="minorHAnsi" w:hAnsi="Times New Roman" w:cs="Times New Roman"/>
              <w:color w:val="000000"/>
              <w:kern w:val="0"/>
            </w:rPr>
          </w:rPrChange>
        </w:rPr>
        <w:tab/>
      </w:r>
      <w:r w:rsidR="00CF4E95" w:rsidRPr="003E0AB7">
        <w:rPr>
          <w:rFonts w:ascii="Arial" w:eastAsiaTheme="minorHAnsi" w:hAnsi="Arial" w:cs="Arial"/>
          <w:color w:val="000000"/>
          <w:kern w:val="0"/>
          <w:sz w:val="22"/>
          <w:szCs w:val="22"/>
          <w:rPrChange w:id="1023" w:author="Schrodi Lab" w:date="2020-03-15T00:36:00Z">
            <w:rPr>
              <w:rFonts w:ascii="Times New Roman" w:eastAsiaTheme="minorHAnsi" w:hAnsi="Times New Roman" w:cs="Times New Roman"/>
              <w:color w:val="000000"/>
              <w:kern w:val="0"/>
            </w:rPr>
          </w:rPrChange>
        </w:rPr>
        <w:tab/>
      </w:r>
      <w:r w:rsidR="00CF4E95" w:rsidRPr="003E0AB7">
        <w:rPr>
          <w:rFonts w:ascii="Arial" w:eastAsiaTheme="minorHAnsi" w:hAnsi="Arial" w:cs="Arial"/>
          <w:color w:val="000000"/>
          <w:kern w:val="0"/>
          <w:sz w:val="22"/>
          <w:szCs w:val="22"/>
          <w:rPrChange w:id="1024" w:author="Schrodi Lab" w:date="2020-03-15T00:36:00Z">
            <w:rPr>
              <w:rFonts w:ascii="Times New Roman" w:eastAsiaTheme="minorHAnsi" w:hAnsi="Times New Roman" w:cs="Times New Roman"/>
              <w:color w:val="000000"/>
              <w:kern w:val="0"/>
            </w:rPr>
          </w:rPrChange>
        </w:rPr>
        <w:tab/>
        <w:t xml:space="preserve">   </w:t>
      </w:r>
      <w:r w:rsidR="0088732E" w:rsidRPr="003E0AB7">
        <w:rPr>
          <w:rFonts w:ascii="Arial" w:eastAsiaTheme="minorHAnsi" w:hAnsi="Arial" w:cs="Arial"/>
          <w:color w:val="000000"/>
          <w:kern w:val="0"/>
          <w:sz w:val="22"/>
          <w:szCs w:val="22"/>
          <w:rPrChange w:id="1025" w:author="Schrodi Lab" w:date="2020-03-15T00:36:00Z">
            <w:rPr>
              <w:rFonts w:ascii="Times New Roman" w:eastAsiaTheme="minorHAnsi" w:hAnsi="Times New Roman" w:cs="Times New Roman"/>
              <w:color w:val="000000"/>
              <w:kern w:val="0"/>
            </w:rPr>
          </w:rPrChange>
        </w:rPr>
        <w:t xml:space="preserve">    </w:t>
      </w:r>
      <w:r w:rsidRPr="003E0AB7">
        <w:rPr>
          <w:rFonts w:ascii="Arial" w:eastAsiaTheme="minorHAnsi" w:hAnsi="Arial" w:cs="Arial"/>
          <w:color w:val="000000"/>
          <w:kern w:val="0"/>
          <w:sz w:val="22"/>
          <w:szCs w:val="22"/>
          <w:rPrChange w:id="1026" w:author="Schrodi Lab" w:date="2020-03-15T00:36:00Z">
            <w:rPr>
              <w:rFonts w:ascii="Times New Roman" w:eastAsiaTheme="minorHAnsi" w:hAnsi="Times New Roman" w:cs="Times New Roman"/>
              <w:color w:val="000000"/>
              <w:kern w:val="0"/>
            </w:rPr>
          </w:rPrChange>
        </w:rPr>
        <w:t xml:space="preserve">   </w:t>
      </w:r>
      <w:r w:rsidR="00CF4E95" w:rsidRPr="003E0AB7">
        <w:rPr>
          <w:rFonts w:ascii="Arial" w:eastAsiaTheme="minorHAnsi" w:hAnsi="Arial" w:cs="Arial"/>
          <w:color w:val="000000"/>
          <w:kern w:val="0"/>
          <w:sz w:val="22"/>
          <w:szCs w:val="22"/>
          <w:rPrChange w:id="1027" w:author="Schrodi Lab" w:date="2020-03-15T00:36:00Z">
            <w:rPr>
              <w:rFonts w:ascii="Times New Roman" w:eastAsiaTheme="minorHAnsi" w:hAnsi="Times New Roman" w:cs="Times New Roman"/>
              <w:color w:val="000000"/>
              <w:kern w:val="0"/>
            </w:rPr>
          </w:rPrChange>
        </w:rPr>
        <w:t>hypo</w:t>
      </w:r>
    </w:p>
    <w:p w14:paraId="70AABE32" w14:textId="77777777" w:rsidR="007D1755" w:rsidRPr="003E0AB7" w:rsidRDefault="007D1755" w:rsidP="0088732E">
      <w:pPr>
        <w:widowControl/>
        <w:snapToGrid w:val="0"/>
        <w:spacing w:afterLines="50" w:after="163"/>
        <w:rPr>
          <w:rFonts w:ascii="Arial" w:eastAsiaTheme="minorHAnsi" w:hAnsi="Arial" w:cs="Arial"/>
          <w:color w:val="000000"/>
          <w:kern w:val="0"/>
          <w:sz w:val="22"/>
          <w:szCs w:val="22"/>
          <w:rPrChange w:id="1028" w:author="Schrodi Lab" w:date="2020-03-15T00:36:00Z">
            <w:rPr>
              <w:rFonts w:ascii="Times New Roman" w:eastAsiaTheme="minorHAnsi" w:hAnsi="Times New Roman" w:cs="Times New Roman"/>
              <w:color w:val="000000"/>
              <w:kern w:val="0"/>
            </w:rPr>
          </w:rPrChange>
        </w:rPr>
      </w:pPr>
    </w:p>
    <w:p w14:paraId="41932789" w14:textId="792D537E" w:rsidR="00634D6E" w:rsidRPr="003E0AB7" w:rsidRDefault="00CF4E95" w:rsidP="0088732E">
      <w:pPr>
        <w:widowControl/>
        <w:snapToGrid w:val="0"/>
        <w:spacing w:afterLines="50" w:after="163"/>
        <w:rPr>
          <w:rFonts w:ascii="Arial" w:eastAsiaTheme="minorHAnsi" w:hAnsi="Arial" w:cs="Arial"/>
          <w:color w:val="000000"/>
          <w:kern w:val="0"/>
          <w:sz w:val="22"/>
          <w:szCs w:val="22"/>
          <w:rPrChange w:id="1029" w:author="Schrodi Lab" w:date="2020-03-15T00:36:00Z">
            <w:rPr>
              <w:rFonts w:ascii="Times New Roman" w:eastAsiaTheme="minorHAnsi" w:hAnsi="Times New Roman" w:cs="Times New Roman"/>
              <w:color w:val="000000"/>
              <w:kern w:val="0"/>
            </w:rPr>
          </w:rPrChange>
        </w:rPr>
      </w:pPr>
      <w:r w:rsidRPr="003E0AB7">
        <w:rPr>
          <w:rFonts w:ascii="Arial" w:eastAsiaTheme="minorHAnsi" w:hAnsi="Arial" w:cs="Arial"/>
          <w:color w:val="000000"/>
          <w:kern w:val="0"/>
          <w:sz w:val="22"/>
          <w:szCs w:val="22"/>
          <w:rPrChange w:id="1030" w:author="Schrodi Lab" w:date="2020-03-15T00:36:00Z">
            <w:rPr>
              <w:rFonts w:ascii="Times New Roman" w:eastAsiaTheme="minorHAnsi" w:hAnsi="Times New Roman" w:cs="Times New Roman"/>
              <w:color w:val="000000"/>
              <w:kern w:val="0"/>
            </w:rPr>
          </w:rPrChange>
        </w:rPr>
        <w:t>The Venn in Figure1 showed the genes, not the sites.</w:t>
      </w:r>
    </w:p>
    <w:p w14:paraId="45608664" w14:textId="32D6411A" w:rsidR="00623A60"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1031"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rPrChange w:id="1032" w:author="Schrodi Lab" w:date="2020-03-15T00:36:00Z">
            <w:rPr>
              <w:rFonts w:ascii="Times New Roman" w:eastAsiaTheme="minorHAnsi" w:hAnsi="Times New Roman" w:cs="Times New Roman"/>
              <w:color w:val="000000"/>
              <w:kern w:val="0"/>
            </w:rPr>
          </w:rPrChange>
        </w:rPr>
        <w:br/>
      </w:r>
      <w:r w:rsidR="008E3B5D" w:rsidRPr="003E0AB7">
        <w:rPr>
          <w:rFonts w:ascii="Arial" w:eastAsiaTheme="minorHAnsi" w:hAnsi="Arial" w:cs="Arial"/>
          <w:b/>
          <w:color w:val="000000"/>
          <w:kern w:val="0"/>
          <w:sz w:val="22"/>
          <w:szCs w:val="22"/>
          <w:shd w:val="clear" w:color="auto" w:fill="FFFFFF"/>
          <w:rPrChange w:id="1033" w:author="Schrodi Lab" w:date="2020-03-15T00:36:00Z">
            <w:rPr>
              <w:rFonts w:ascii="Times New Roman" w:eastAsiaTheme="minorHAnsi" w:hAnsi="Times New Roman" w:cs="Times New Roman"/>
              <w:b/>
              <w:color w:val="000000"/>
              <w:kern w:val="0"/>
              <w:shd w:val="clear" w:color="auto" w:fill="FFFFFF"/>
            </w:rPr>
          </w:rPrChange>
        </w:rPr>
        <w:t xml:space="preserve">10. </w:t>
      </w:r>
      <w:r w:rsidRPr="003E0AB7">
        <w:rPr>
          <w:rFonts w:ascii="Arial" w:eastAsiaTheme="minorHAnsi" w:hAnsi="Arial" w:cs="Arial"/>
          <w:b/>
          <w:color w:val="000000"/>
          <w:kern w:val="0"/>
          <w:sz w:val="22"/>
          <w:szCs w:val="22"/>
          <w:shd w:val="clear" w:color="auto" w:fill="FFFFFF"/>
          <w:rPrChange w:id="1034" w:author="Schrodi Lab" w:date="2020-03-15T00:36:00Z">
            <w:rPr>
              <w:rFonts w:ascii="Times New Roman" w:eastAsiaTheme="minorHAnsi" w:hAnsi="Times New Roman" w:cs="Times New Roman"/>
              <w:b/>
              <w:color w:val="000000"/>
              <w:kern w:val="0"/>
              <w:shd w:val="clear" w:color="auto" w:fill="FFFFFF"/>
            </w:rPr>
          </w:rPrChange>
        </w:rPr>
        <w:t xml:space="preserve">The </w:t>
      </w:r>
      <w:proofErr w:type="gramStart"/>
      <w:r w:rsidRPr="003E0AB7">
        <w:rPr>
          <w:rFonts w:ascii="Arial" w:eastAsiaTheme="minorHAnsi" w:hAnsi="Arial" w:cs="Arial"/>
          <w:b/>
          <w:color w:val="000000"/>
          <w:kern w:val="0"/>
          <w:sz w:val="22"/>
          <w:szCs w:val="22"/>
          <w:shd w:val="clear" w:color="auto" w:fill="FFFFFF"/>
          <w:rPrChange w:id="1035" w:author="Schrodi Lab" w:date="2020-03-15T00:36:00Z">
            <w:rPr>
              <w:rFonts w:ascii="Times New Roman" w:eastAsiaTheme="minorHAnsi" w:hAnsi="Times New Roman" w:cs="Times New Roman"/>
              <w:b/>
              <w:color w:val="000000"/>
              <w:kern w:val="0"/>
              <w:shd w:val="clear" w:color="auto" w:fill="FFFFFF"/>
            </w:rPr>
          </w:rPrChange>
        </w:rPr>
        <w:t>section  "</w:t>
      </w:r>
      <w:proofErr w:type="gramEnd"/>
      <w:r w:rsidRPr="003E0AB7">
        <w:rPr>
          <w:rFonts w:ascii="Arial" w:eastAsiaTheme="minorHAnsi" w:hAnsi="Arial" w:cs="Arial"/>
          <w:b/>
          <w:color w:val="000000"/>
          <w:kern w:val="0"/>
          <w:sz w:val="22"/>
          <w:szCs w:val="22"/>
          <w:shd w:val="clear" w:color="auto" w:fill="FFFFFF"/>
          <w:rPrChange w:id="1036" w:author="Schrodi Lab" w:date="2020-03-15T00:36:00Z">
            <w:rPr>
              <w:rFonts w:ascii="Times New Roman" w:eastAsiaTheme="minorHAnsi" w:hAnsi="Times New Roman" w:cs="Times New Roman"/>
              <w:b/>
              <w:color w:val="000000"/>
              <w:kern w:val="0"/>
              <w:shd w:val="clear" w:color="auto" w:fill="FFFFFF"/>
            </w:rPr>
          </w:rPrChange>
        </w:rPr>
        <w:t xml:space="preserve"> Landscape of DNA methylation of pre-cancerous benign lesions" is not systematic. </w:t>
      </w:r>
      <w:bookmarkStart w:id="1037" w:name="OLE_LINK15"/>
      <w:bookmarkStart w:id="1038" w:name="OLE_LINK16"/>
      <w:r w:rsidRPr="003E0AB7">
        <w:rPr>
          <w:rFonts w:ascii="Arial" w:eastAsiaTheme="minorHAnsi" w:hAnsi="Arial" w:cs="Arial"/>
          <w:b/>
          <w:color w:val="000000"/>
          <w:kern w:val="0"/>
          <w:sz w:val="22"/>
          <w:szCs w:val="22"/>
          <w:shd w:val="clear" w:color="auto" w:fill="FFFFFF"/>
          <w:rPrChange w:id="1039" w:author="Schrodi Lab" w:date="2020-03-15T00:36:00Z">
            <w:rPr>
              <w:rFonts w:ascii="Times New Roman" w:eastAsiaTheme="minorHAnsi" w:hAnsi="Times New Roman" w:cs="Times New Roman"/>
              <w:b/>
              <w:color w:val="000000"/>
              <w:kern w:val="0"/>
              <w:shd w:val="clear" w:color="auto" w:fill="FFFFFF"/>
            </w:rPr>
          </w:rPrChange>
        </w:rPr>
        <w:t xml:space="preserve">The Figure 1 is just increasing this inconsistency. The authors evaluated in silico data without detailed publication of the findings in their paper </w:t>
      </w:r>
      <w:proofErr w:type="gramStart"/>
      <w:r w:rsidRPr="003E0AB7">
        <w:rPr>
          <w:rFonts w:ascii="Arial" w:eastAsiaTheme="minorHAnsi" w:hAnsi="Arial" w:cs="Arial"/>
          <w:b/>
          <w:color w:val="000000"/>
          <w:kern w:val="0"/>
          <w:sz w:val="22"/>
          <w:szCs w:val="22"/>
          <w:shd w:val="clear" w:color="auto" w:fill="FFFFFF"/>
          <w:rPrChange w:id="1040" w:author="Schrodi Lab" w:date="2020-03-15T00:36:00Z">
            <w:rPr>
              <w:rFonts w:ascii="Times New Roman" w:eastAsiaTheme="minorHAnsi" w:hAnsi="Times New Roman" w:cs="Times New Roman"/>
              <w:b/>
              <w:color w:val="000000"/>
              <w:kern w:val="0"/>
              <w:shd w:val="clear" w:color="auto" w:fill="FFFFFF"/>
            </w:rPr>
          </w:rPrChange>
        </w:rPr>
        <w:t>( tables</w:t>
      </w:r>
      <w:proofErr w:type="gramEnd"/>
      <w:r w:rsidRPr="003E0AB7">
        <w:rPr>
          <w:rFonts w:ascii="Arial" w:eastAsiaTheme="minorHAnsi" w:hAnsi="Arial" w:cs="Arial"/>
          <w:b/>
          <w:color w:val="000000"/>
          <w:kern w:val="0"/>
          <w:sz w:val="22"/>
          <w:szCs w:val="22"/>
          <w:shd w:val="clear" w:color="auto" w:fill="FFFFFF"/>
          <w:rPrChange w:id="1041" w:author="Schrodi Lab" w:date="2020-03-15T00:36:00Z">
            <w:rPr>
              <w:rFonts w:ascii="Times New Roman" w:eastAsiaTheme="minorHAnsi" w:hAnsi="Times New Roman" w:cs="Times New Roman"/>
              <w:b/>
              <w:color w:val="000000"/>
              <w:kern w:val="0"/>
              <w:shd w:val="clear" w:color="auto" w:fill="FFFFFF"/>
            </w:rPr>
          </w:rPrChange>
        </w:rPr>
        <w:t xml:space="preserve">, top </w:t>
      </w:r>
      <w:proofErr w:type="spellStart"/>
      <w:r w:rsidRPr="003E0AB7">
        <w:rPr>
          <w:rFonts w:ascii="Arial" w:eastAsiaTheme="minorHAnsi" w:hAnsi="Arial" w:cs="Arial"/>
          <w:b/>
          <w:color w:val="000000"/>
          <w:kern w:val="0"/>
          <w:sz w:val="22"/>
          <w:szCs w:val="22"/>
          <w:shd w:val="clear" w:color="auto" w:fill="FFFFFF"/>
          <w:rPrChange w:id="1042" w:author="Schrodi Lab" w:date="2020-03-15T00:36:00Z">
            <w:rPr>
              <w:rFonts w:ascii="Times New Roman" w:eastAsiaTheme="minorHAnsi" w:hAnsi="Times New Roman" w:cs="Times New Roman"/>
              <w:b/>
              <w:color w:val="000000"/>
              <w:kern w:val="0"/>
              <w:shd w:val="clear" w:color="auto" w:fill="FFFFFF"/>
            </w:rPr>
          </w:rPrChange>
        </w:rPr>
        <w:t>genes,sites</w:t>
      </w:r>
      <w:proofErr w:type="spellEnd"/>
      <w:r w:rsidRPr="003E0AB7">
        <w:rPr>
          <w:rFonts w:ascii="Arial" w:eastAsiaTheme="minorHAnsi" w:hAnsi="Arial" w:cs="Arial"/>
          <w:b/>
          <w:color w:val="000000"/>
          <w:kern w:val="0"/>
          <w:sz w:val="22"/>
          <w:szCs w:val="22"/>
          <w:shd w:val="clear" w:color="auto" w:fill="FFFFFF"/>
          <w:rPrChange w:id="1043" w:author="Schrodi Lab" w:date="2020-03-15T00:36:00Z">
            <w:rPr>
              <w:rFonts w:ascii="Times New Roman" w:eastAsiaTheme="minorHAnsi" w:hAnsi="Times New Roman" w:cs="Times New Roman"/>
              <w:b/>
              <w:color w:val="000000"/>
              <w:kern w:val="0"/>
              <w:shd w:val="clear" w:color="auto" w:fill="FFFFFF"/>
            </w:rPr>
          </w:rPrChange>
        </w:rPr>
        <w:t xml:space="preserve"> etc.) Here arises again the question early adenoma markers were used for adenoma detection but and why for </w:t>
      </w:r>
      <w:proofErr w:type="gramStart"/>
      <w:r w:rsidRPr="003E0AB7">
        <w:rPr>
          <w:rFonts w:ascii="Arial" w:eastAsiaTheme="minorHAnsi" w:hAnsi="Arial" w:cs="Arial"/>
          <w:b/>
          <w:color w:val="000000"/>
          <w:kern w:val="0"/>
          <w:sz w:val="22"/>
          <w:szCs w:val="22"/>
          <w:shd w:val="clear" w:color="auto" w:fill="FFFFFF"/>
          <w:rPrChange w:id="1044" w:author="Schrodi Lab" w:date="2020-03-15T00:36:00Z">
            <w:rPr>
              <w:rFonts w:ascii="Times New Roman" w:eastAsiaTheme="minorHAnsi" w:hAnsi="Times New Roman" w:cs="Times New Roman"/>
              <w:b/>
              <w:color w:val="000000"/>
              <w:kern w:val="0"/>
              <w:shd w:val="clear" w:color="auto" w:fill="FFFFFF"/>
            </w:rPr>
          </w:rPrChange>
        </w:rPr>
        <w:t>cancer ?</w:t>
      </w:r>
      <w:bookmarkEnd w:id="1037"/>
      <w:bookmarkEnd w:id="1038"/>
      <w:proofErr w:type="gramEnd"/>
    </w:p>
    <w:p w14:paraId="028CDED6" w14:textId="560F5C3C" w:rsidR="007D3EA7" w:rsidRPr="003E0AB7" w:rsidRDefault="008E3B5D" w:rsidP="0088732E">
      <w:pPr>
        <w:widowControl/>
        <w:snapToGrid w:val="0"/>
        <w:spacing w:afterLines="50" w:after="163"/>
        <w:rPr>
          <w:rFonts w:ascii="Arial" w:eastAsiaTheme="minorHAnsi" w:hAnsi="Arial" w:cs="Arial"/>
          <w:color w:val="000000"/>
          <w:kern w:val="0"/>
          <w:sz w:val="22"/>
          <w:szCs w:val="22"/>
          <w:rPrChange w:id="1045" w:author="Schrodi Lab" w:date="2020-03-15T00:36:00Z">
            <w:rPr>
              <w:rFonts w:ascii="Times New Roman" w:eastAsiaTheme="minorHAnsi" w:hAnsi="Times New Roman" w:cs="Times New Roman"/>
              <w:color w:val="000000"/>
              <w:kern w:val="0"/>
            </w:rPr>
          </w:rPrChange>
        </w:rPr>
      </w:pPr>
      <w:r w:rsidRPr="003E0AB7">
        <w:rPr>
          <w:rFonts w:ascii="Arial" w:eastAsiaTheme="minorHAnsi" w:hAnsi="Arial" w:cs="Arial"/>
          <w:color w:val="000000"/>
          <w:kern w:val="0"/>
          <w:sz w:val="22"/>
          <w:szCs w:val="22"/>
          <w:rPrChange w:id="1046" w:author="Schrodi Lab" w:date="2020-03-15T00:36:00Z">
            <w:rPr>
              <w:rFonts w:ascii="Times New Roman" w:eastAsiaTheme="minorHAnsi" w:hAnsi="Times New Roman" w:cs="Times New Roman"/>
              <w:color w:val="000000"/>
              <w:kern w:val="0"/>
            </w:rPr>
          </w:rPrChange>
        </w:rPr>
        <w:t xml:space="preserve">As mentioned above (reply </w:t>
      </w:r>
      <w:r w:rsidR="00677618" w:rsidRPr="003E0AB7">
        <w:rPr>
          <w:rFonts w:ascii="Arial" w:eastAsiaTheme="minorHAnsi" w:hAnsi="Arial" w:cs="Arial"/>
          <w:color w:val="000000"/>
          <w:kern w:val="0"/>
          <w:sz w:val="22"/>
          <w:szCs w:val="22"/>
          <w:rPrChange w:id="1047" w:author="Schrodi Lab" w:date="2020-03-15T00:36:00Z">
            <w:rPr>
              <w:rFonts w:ascii="Times New Roman" w:eastAsiaTheme="minorHAnsi" w:hAnsi="Times New Roman" w:cs="Times New Roman"/>
              <w:color w:val="000000"/>
              <w:kern w:val="0"/>
            </w:rPr>
          </w:rPrChange>
        </w:rPr>
        <w:t>2</w:t>
      </w:r>
      <w:r w:rsidRPr="003E0AB7">
        <w:rPr>
          <w:rFonts w:ascii="Arial" w:eastAsiaTheme="minorHAnsi" w:hAnsi="Arial" w:cs="Arial"/>
          <w:color w:val="000000"/>
          <w:kern w:val="0"/>
          <w:sz w:val="22"/>
          <w:szCs w:val="22"/>
          <w:rPrChange w:id="1048" w:author="Schrodi Lab" w:date="2020-03-15T00:36:00Z">
            <w:rPr>
              <w:rFonts w:ascii="Times New Roman" w:eastAsiaTheme="minorHAnsi" w:hAnsi="Times New Roman" w:cs="Times New Roman"/>
              <w:color w:val="000000"/>
              <w:kern w:val="0"/>
            </w:rPr>
          </w:rPrChange>
        </w:rPr>
        <w:t xml:space="preserve">), </w:t>
      </w:r>
      <w:r w:rsidRPr="003E0AB7">
        <w:rPr>
          <w:rFonts w:ascii="Arial" w:eastAsiaTheme="minorHAnsi" w:hAnsi="Arial" w:cs="Arial"/>
          <w:color w:val="000000"/>
          <w:kern w:val="0"/>
          <w:sz w:val="22"/>
          <w:szCs w:val="22"/>
          <w:shd w:val="clear" w:color="auto" w:fill="FFFFFF"/>
          <w:rPrChange w:id="1049" w:author="Schrodi Lab" w:date="2020-03-15T00:36:00Z">
            <w:rPr>
              <w:rFonts w:ascii="Times New Roman" w:eastAsiaTheme="minorHAnsi" w:hAnsi="Times New Roman" w:cs="Times New Roman"/>
              <w:color w:val="000000"/>
              <w:kern w:val="0"/>
              <w:shd w:val="clear" w:color="auto" w:fill="FFFFFF"/>
            </w:rPr>
          </w:rPrChange>
        </w:rPr>
        <w:t>using adenoma tissues may lead us to discover the early marker for cancer diagnosis</w:t>
      </w:r>
      <w:r w:rsidRPr="003E0AB7">
        <w:rPr>
          <w:rFonts w:ascii="Arial" w:eastAsiaTheme="minorHAnsi" w:hAnsi="Arial" w:cs="Arial"/>
          <w:color w:val="000000"/>
          <w:kern w:val="0"/>
          <w:sz w:val="22"/>
          <w:szCs w:val="22"/>
          <w:rPrChange w:id="1050" w:author="Schrodi Lab" w:date="2020-03-15T00:36:00Z">
            <w:rPr>
              <w:rFonts w:ascii="Times New Roman" w:eastAsiaTheme="minorHAnsi" w:hAnsi="Times New Roman" w:cs="Times New Roman"/>
              <w:color w:val="000000"/>
              <w:kern w:val="0"/>
            </w:rPr>
          </w:rPrChange>
        </w:rPr>
        <w:t>. A classic model of colorectal cancer development is from n</w:t>
      </w:r>
      <w:r w:rsidR="007D3EA7" w:rsidRPr="003E0AB7">
        <w:rPr>
          <w:rFonts w:ascii="Arial" w:eastAsiaTheme="minorHAnsi" w:hAnsi="Arial" w:cs="Arial"/>
          <w:color w:val="000000"/>
          <w:kern w:val="0"/>
          <w:sz w:val="22"/>
          <w:szCs w:val="22"/>
          <w:rPrChange w:id="1051" w:author="Schrodi Lab" w:date="2020-03-15T00:36:00Z">
            <w:rPr>
              <w:rFonts w:ascii="Times New Roman" w:eastAsiaTheme="minorHAnsi" w:hAnsi="Times New Roman" w:cs="Times New Roman"/>
              <w:color w:val="000000"/>
              <w:kern w:val="0"/>
            </w:rPr>
          </w:rPrChange>
        </w:rPr>
        <w:t xml:space="preserve">ormal intestinal epithelial tissue </w:t>
      </w:r>
      <w:r w:rsidRPr="003E0AB7">
        <w:rPr>
          <w:rFonts w:ascii="Arial" w:eastAsiaTheme="minorHAnsi" w:hAnsi="Arial" w:cs="Arial"/>
          <w:color w:val="000000"/>
          <w:kern w:val="0"/>
          <w:sz w:val="22"/>
          <w:szCs w:val="22"/>
          <w:rPrChange w:id="1052" w:author="Schrodi Lab" w:date="2020-03-15T00:36:00Z">
            <w:rPr>
              <w:rFonts w:ascii="Times New Roman" w:eastAsiaTheme="minorHAnsi" w:hAnsi="Times New Roman" w:cs="Times New Roman"/>
              <w:color w:val="000000"/>
              <w:kern w:val="0"/>
            </w:rPr>
          </w:rPrChange>
        </w:rPr>
        <w:t>to</w:t>
      </w:r>
      <w:r w:rsidR="007D3EA7" w:rsidRPr="003E0AB7">
        <w:rPr>
          <w:rFonts w:ascii="Arial" w:eastAsiaTheme="minorHAnsi" w:hAnsi="Arial" w:cs="Arial"/>
          <w:color w:val="000000"/>
          <w:kern w:val="0"/>
          <w:sz w:val="22"/>
          <w:szCs w:val="22"/>
          <w:rPrChange w:id="1053" w:author="Schrodi Lab" w:date="2020-03-15T00:36:00Z">
            <w:rPr>
              <w:rFonts w:ascii="Times New Roman" w:eastAsiaTheme="minorHAnsi" w:hAnsi="Times New Roman" w:cs="Times New Roman"/>
              <w:color w:val="000000"/>
              <w:kern w:val="0"/>
            </w:rPr>
          </w:rPrChange>
        </w:rPr>
        <w:t xml:space="preserve"> low-grade adenoma, then into high-grade adenoma, and finally into cancer. The methylation changes we </w:t>
      </w:r>
      <w:r w:rsidRPr="003E0AB7">
        <w:rPr>
          <w:rFonts w:ascii="Arial" w:eastAsiaTheme="minorHAnsi" w:hAnsi="Arial" w:cs="Arial"/>
          <w:color w:val="000000"/>
          <w:kern w:val="0"/>
          <w:sz w:val="22"/>
          <w:szCs w:val="22"/>
          <w:rPrChange w:id="1054" w:author="Schrodi Lab" w:date="2020-03-15T00:36:00Z">
            <w:rPr>
              <w:rFonts w:ascii="Times New Roman" w:eastAsiaTheme="minorHAnsi" w:hAnsi="Times New Roman" w:cs="Times New Roman"/>
              <w:color w:val="000000"/>
              <w:kern w:val="0"/>
            </w:rPr>
          </w:rPrChange>
        </w:rPr>
        <w:t xml:space="preserve">observed </w:t>
      </w:r>
      <w:r w:rsidR="007D3EA7" w:rsidRPr="003E0AB7">
        <w:rPr>
          <w:rFonts w:ascii="Arial" w:eastAsiaTheme="minorHAnsi" w:hAnsi="Arial" w:cs="Arial"/>
          <w:color w:val="000000"/>
          <w:kern w:val="0"/>
          <w:sz w:val="22"/>
          <w:szCs w:val="22"/>
          <w:rPrChange w:id="1055" w:author="Schrodi Lab" w:date="2020-03-15T00:36:00Z">
            <w:rPr>
              <w:rFonts w:ascii="Times New Roman" w:eastAsiaTheme="minorHAnsi" w:hAnsi="Times New Roman" w:cs="Times New Roman"/>
              <w:color w:val="000000"/>
              <w:kern w:val="0"/>
            </w:rPr>
          </w:rPrChange>
        </w:rPr>
        <w:t xml:space="preserve">in low-grade adenoma </w:t>
      </w:r>
      <w:r w:rsidRPr="003E0AB7">
        <w:rPr>
          <w:rFonts w:ascii="Arial" w:eastAsiaTheme="minorHAnsi" w:hAnsi="Arial" w:cs="Arial"/>
          <w:color w:val="000000"/>
          <w:kern w:val="0"/>
          <w:sz w:val="22"/>
          <w:szCs w:val="22"/>
          <w:rPrChange w:id="1056" w:author="Schrodi Lab" w:date="2020-03-15T00:36:00Z">
            <w:rPr>
              <w:rFonts w:ascii="Times New Roman" w:eastAsiaTheme="minorHAnsi" w:hAnsi="Times New Roman" w:cs="Times New Roman"/>
              <w:color w:val="000000"/>
              <w:kern w:val="0"/>
            </w:rPr>
          </w:rPrChange>
        </w:rPr>
        <w:t xml:space="preserve">were </w:t>
      </w:r>
      <w:r w:rsidR="007D3EA7" w:rsidRPr="003E0AB7">
        <w:rPr>
          <w:rFonts w:ascii="Arial" w:eastAsiaTheme="minorHAnsi" w:hAnsi="Arial" w:cs="Arial"/>
          <w:color w:val="000000"/>
          <w:kern w:val="0"/>
          <w:sz w:val="22"/>
          <w:szCs w:val="22"/>
          <w:rPrChange w:id="1057" w:author="Schrodi Lab" w:date="2020-03-15T00:36:00Z">
            <w:rPr>
              <w:rFonts w:ascii="Times New Roman" w:eastAsiaTheme="minorHAnsi" w:hAnsi="Times New Roman" w:cs="Times New Roman"/>
              <w:color w:val="000000"/>
              <w:kern w:val="0"/>
            </w:rPr>
          </w:rPrChange>
        </w:rPr>
        <w:t xml:space="preserve">enhanced or maintained in high-grade adenoma, </w:t>
      </w:r>
      <w:r w:rsidRPr="003E0AB7">
        <w:rPr>
          <w:rFonts w:ascii="Arial" w:eastAsiaTheme="minorHAnsi" w:hAnsi="Arial" w:cs="Arial"/>
          <w:color w:val="000000"/>
          <w:kern w:val="0"/>
          <w:sz w:val="22"/>
          <w:szCs w:val="22"/>
          <w:rPrChange w:id="1058" w:author="Schrodi Lab" w:date="2020-03-15T00:36:00Z">
            <w:rPr>
              <w:rFonts w:ascii="Times New Roman" w:eastAsiaTheme="minorHAnsi" w:hAnsi="Times New Roman" w:cs="Times New Roman"/>
              <w:color w:val="000000"/>
              <w:kern w:val="0"/>
            </w:rPr>
          </w:rPrChange>
        </w:rPr>
        <w:t xml:space="preserve">which is </w:t>
      </w:r>
      <w:r w:rsidR="007D3EA7" w:rsidRPr="003E0AB7">
        <w:rPr>
          <w:rFonts w:ascii="Arial" w:eastAsiaTheme="minorHAnsi" w:hAnsi="Arial" w:cs="Arial"/>
          <w:color w:val="000000"/>
          <w:kern w:val="0"/>
          <w:sz w:val="22"/>
          <w:szCs w:val="22"/>
          <w:rPrChange w:id="1059" w:author="Schrodi Lab" w:date="2020-03-15T00:36:00Z">
            <w:rPr>
              <w:rFonts w:ascii="Times New Roman" w:eastAsiaTheme="minorHAnsi" w:hAnsi="Times New Roman" w:cs="Times New Roman"/>
              <w:color w:val="000000"/>
              <w:kern w:val="0"/>
            </w:rPr>
          </w:rPrChange>
        </w:rPr>
        <w:t xml:space="preserve">consistent with the pattern of colorectal cancer progression. As a precancerous stage, we look for markers of adenoma not just to detect adenoma, but </w:t>
      </w:r>
      <w:r w:rsidR="00AF7A1A" w:rsidRPr="003E0AB7">
        <w:rPr>
          <w:rFonts w:ascii="Arial" w:eastAsiaTheme="minorHAnsi" w:hAnsi="Arial" w:cs="Arial"/>
          <w:color w:val="000000"/>
          <w:kern w:val="0"/>
          <w:sz w:val="22"/>
          <w:szCs w:val="22"/>
          <w:rPrChange w:id="1060" w:author="Schrodi Lab" w:date="2020-03-15T00:36:00Z">
            <w:rPr>
              <w:rFonts w:ascii="Times New Roman" w:eastAsiaTheme="minorHAnsi" w:hAnsi="Times New Roman" w:cs="Times New Roman"/>
              <w:color w:val="000000"/>
              <w:kern w:val="0"/>
            </w:rPr>
          </w:rPrChange>
        </w:rPr>
        <w:t xml:space="preserve">to provide </w:t>
      </w:r>
      <w:del w:id="1061" w:author="czeng" w:date="2020-03-14T21:44:00Z">
        <w:r w:rsidR="00AF7A1A" w:rsidRPr="003E0AB7" w:rsidDel="00245A15">
          <w:rPr>
            <w:rFonts w:ascii="Arial" w:eastAsiaTheme="minorHAnsi" w:hAnsi="Arial" w:cs="Arial"/>
            <w:color w:val="000000"/>
            <w:kern w:val="0"/>
            <w:sz w:val="22"/>
            <w:szCs w:val="22"/>
            <w:rPrChange w:id="1062" w:author="Schrodi Lab" w:date="2020-03-15T00:36:00Z">
              <w:rPr>
                <w:rFonts w:ascii="Times New Roman" w:eastAsiaTheme="minorHAnsi" w:hAnsi="Times New Roman" w:cs="Times New Roman"/>
                <w:color w:val="000000"/>
                <w:kern w:val="0"/>
              </w:rPr>
            </w:rPrChange>
          </w:rPr>
          <w:delText xml:space="preserve">an </w:delText>
        </w:r>
      </w:del>
      <w:ins w:id="1063" w:author="czeng" w:date="2020-03-14T21:44:00Z">
        <w:r w:rsidR="00245A15" w:rsidRPr="003E0AB7">
          <w:rPr>
            <w:rFonts w:ascii="Arial" w:eastAsiaTheme="minorHAnsi" w:hAnsi="Arial" w:cs="Arial"/>
            <w:color w:val="000000"/>
            <w:kern w:val="0"/>
            <w:sz w:val="22"/>
            <w:szCs w:val="22"/>
            <w:rPrChange w:id="1064" w:author="Schrodi Lab" w:date="2020-03-15T00:36:00Z">
              <w:rPr>
                <w:rFonts w:ascii="Times New Roman" w:eastAsiaTheme="minorHAnsi" w:hAnsi="Times New Roman" w:cs="Times New Roman"/>
                <w:color w:val="000000"/>
                <w:kern w:val="0"/>
              </w:rPr>
            </w:rPrChange>
          </w:rPr>
          <w:t xml:space="preserve">a possible </w:t>
        </w:r>
      </w:ins>
      <w:r w:rsidR="00AF7A1A" w:rsidRPr="003E0AB7">
        <w:rPr>
          <w:rFonts w:ascii="Arial" w:eastAsiaTheme="minorHAnsi" w:hAnsi="Arial" w:cs="Arial"/>
          <w:color w:val="000000"/>
          <w:kern w:val="0"/>
          <w:sz w:val="22"/>
          <w:szCs w:val="22"/>
          <w:rPrChange w:id="1065" w:author="Schrodi Lab" w:date="2020-03-15T00:36:00Z">
            <w:rPr>
              <w:rFonts w:ascii="Times New Roman" w:eastAsiaTheme="minorHAnsi" w:hAnsi="Times New Roman" w:cs="Times New Roman"/>
              <w:color w:val="000000"/>
              <w:kern w:val="0"/>
            </w:rPr>
          </w:rPrChange>
        </w:rPr>
        <w:t>early window for</w:t>
      </w:r>
      <w:r w:rsidR="007D3EA7" w:rsidRPr="003E0AB7">
        <w:rPr>
          <w:rFonts w:ascii="Arial" w:eastAsiaTheme="minorHAnsi" w:hAnsi="Arial" w:cs="Arial"/>
          <w:color w:val="000000"/>
          <w:kern w:val="0"/>
          <w:sz w:val="22"/>
          <w:szCs w:val="22"/>
          <w:rPrChange w:id="1066" w:author="Schrodi Lab" w:date="2020-03-15T00:36:00Z">
            <w:rPr>
              <w:rFonts w:ascii="Times New Roman" w:eastAsiaTheme="minorHAnsi" w:hAnsi="Times New Roman" w:cs="Times New Roman"/>
              <w:color w:val="000000"/>
              <w:kern w:val="0"/>
            </w:rPr>
          </w:rPrChange>
        </w:rPr>
        <w:t xml:space="preserve"> cancer detection.</w:t>
      </w:r>
    </w:p>
    <w:p w14:paraId="78140A6D" w14:textId="671B8594" w:rsidR="00623A60"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1067"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rPrChange w:id="1068" w:author="Schrodi Lab" w:date="2020-03-15T00:36:00Z">
            <w:rPr>
              <w:rFonts w:ascii="Times New Roman" w:eastAsiaTheme="minorHAnsi" w:hAnsi="Times New Roman" w:cs="Times New Roman"/>
              <w:color w:val="000000"/>
              <w:kern w:val="0"/>
            </w:rPr>
          </w:rPrChange>
        </w:rPr>
        <w:br/>
      </w:r>
      <w:r w:rsidR="00AF7A1A" w:rsidRPr="003E0AB7">
        <w:rPr>
          <w:rFonts w:ascii="Arial" w:eastAsiaTheme="minorHAnsi" w:hAnsi="Arial" w:cs="Arial"/>
          <w:b/>
          <w:color w:val="000000"/>
          <w:kern w:val="0"/>
          <w:sz w:val="22"/>
          <w:szCs w:val="22"/>
          <w:shd w:val="clear" w:color="auto" w:fill="FFFFFF"/>
          <w:rPrChange w:id="1069" w:author="Schrodi Lab" w:date="2020-03-15T00:36:00Z">
            <w:rPr>
              <w:rFonts w:ascii="Times New Roman" w:eastAsiaTheme="minorHAnsi" w:hAnsi="Times New Roman" w:cs="Times New Roman"/>
              <w:b/>
              <w:color w:val="000000"/>
              <w:kern w:val="0"/>
              <w:shd w:val="clear" w:color="auto" w:fill="FFFFFF"/>
            </w:rPr>
          </w:rPrChange>
        </w:rPr>
        <w:t xml:space="preserve">11. </w:t>
      </w:r>
      <w:r w:rsidRPr="003E0AB7">
        <w:rPr>
          <w:rFonts w:ascii="Arial" w:eastAsiaTheme="minorHAnsi" w:hAnsi="Arial" w:cs="Arial"/>
          <w:b/>
          <w:color w:val="000000"/>
          <w:kern w:val="0"/>
          <w:sz w:val="22"/>
          <w:szCs w:val="22"/>
          <w:shd w:val="clear" w:color="auto" w:fill="FFFFFF"/>
          <w:rPrChange w:id="1070" w:author="Schrodi Lab" w:date="2020-03-15T00:36:00Z">
            <w:rPr>
              <w:rFonts w:ascii="Times New Roman" w:eastAsiaTheme="minorHAnsi" w:hAnsi="Times New Roman" w:cs="Times New Roman"/>
              <w:b/>
              <w:color w:val="000000"/>
              <w:kern w:val="0"/>
              <w:shd w:val="clear" w:color="auto" w:fill="FFFFFF"/>
            </w:rPr>
          </w:rPrChange>
        </w:rPr>
        <w:t>Th</w:t>
      </w:r>
      <w:r w:rsidR="007D3EA7" w:rsidRPr="003E0AB7">
        <w:rPr>
          <w:rFonts w:ascii="Arial" w:eastAsiaTheme="minorHAnsi" w:hAnsi="Arial" w:cs="Arial"/>
          <w:b/>
          <w:color w:val="000000"/>
          <w:kern w:val="0"/>
          <w:sz w:val="22"/>
          <w:szCs w:val="22"/>
          <w:shd w:val="clear" w:color="auto" w:fill="FFFFFF"/>
          <w:rPrChange w:id="1071" w:author="Schrodi Lab" w:date="2020-03-15T00:36:00Z">
            <w:rPr>
              <w:rFonts w:ascii="Times New Roman" w:eastAsiaTheme="minorHAnsi" w:hAnsi="Times New Roman" w:cs="Times New Roman"/>
              <w:b/>
              <w:color w:val="000000"/>
              <w:kern w:val="0"/>
              <w:shd w:val="clear" w:color="auto" w:fill="FFFFFF"/>
            </w:rPr>
          </w:rPrChange>
        </w:rPr>
        <w:t>e section " Hyper-methylated CpG</w:t>
      </w:r>
      <w:r w:rsidRPr="003E0AB7">
        <w:rPr>
          <w:rFonts w:ascii="Arial" w:eastAsiaTheme="minorHAnsi" w:hAnsi="Arial" w:cs="Arial"/>
          <w:b/>
          <w:color w:val="000000"/>
          <w:kern w:val="0"/>
          <w:sz w:val="22"/>
          <w:szCs w:val="22"/>
          <w:shd w:val="clear" w:color="auto" w:fill="FFFFFF"/>
          <w:rPrChange w:id="1072" w:author="Schrodi Lab" w:date="2020-03-15T00:36:00Z">
            <w:rPr>
              <w:rFonts w:ascii="Times New Roman" w:eastAsiaTheme="minorHAnsi" w:hAnsi="Times New Roman" w:cs="Times New Roman"/>
              <w:b/>
              <w:color w:val="000000"/>
              <w:kern w:val="0"/>
              <w:shd w:val="clear" w:color="auto" w:fill="FFFFFF"/>
            </w:rPr>
          </w:rPrChange>
        </w:rPr>
        <w:t xml:space="preserve"> sites exhibited bet</w:t>
      </w:r>
      <w:r w:rsidRPr="003E0AB7">
        <w:rPr>
          <w:rFonts w:ascii="Arial" w:eastAsiaTheme="minorHAnsi" w:hAnsi="Arial" w:cs="Arial"/>
          <w:b/>
          <w:color w:val="000000" w:themeColor="text1"/>
          <w:kern w:val="0"/>
          <w:sz w:val="22"/>
          <w:szCs w:val="22"/>
          <w:shd w:val="clear" w:color="auto" w:fill="FFFFFF"/>
          <w:rPrChange w:id="1073" w:author="Schrodi Lab" w:date="2020-03-15T00:36:00Z">
            <w:rPr>
              <w:rFonts w:ascii="Times New Roman" w:eastAsiaTheme="minorHAnsi" w:hAnsi="Times New Roman" w:cs="Times New Roman"/>
              <w:b/>
              <w:color w:val="000000" w:themeColor="text1"/>
              <w:kern w:val="0"/>
              <w:shd w:val="clear" w:color="auto" w:fill="FFFFFF"/>
            </w:rPr>
          </w:rPrChange>
        </w:rPr>
        <w:t xml:space="preserve">ter </w:t>
      </w:r>
      <w:bookmarkStart w:id="1074" w:name="OLE_LINK64"/>
      <w:bookmarkStart w:id="1075" w:name="OLE_LINK65"/>
      <w:r w:rsidRPr="003E0AB7">
        <w:rPr>
          <w:rFonts w:ascii="Arial" w:eastAsiaTheme="minorHAnsi" w:hAnsi="Arial" w:cs="Arial"/>
          <w:b/>
          <w:color w:val="000000" w:themeColor="text1"/>
          <w:kern w:val="0"/>
          <w:sz w:val="22"/>
          <w:szCs w:val="22"/>
          <w:shd w:val="clear" w:color="auto" w:fill="FFFFFF"/>
          <w:rPrChange w:id="1076" w:author="Schrodi Lab" w:date="2020-03-15T00:36:00Z">
            <w:rPr>
              <w:rFonts w:ascii="Times New Roman" w:eastAsiaTheme="minorHAnsi" w:hAnsi="Times New Roman" w:cs="Times New Roman"/>
              <w:b/>
              <w:color w:val="000000" w:themeColor="text1"/>
              <w:kern w:val="0"/>
              <w:shd w:val="clear" w:color="auto" w:fill="FFFFFF"/>
            </w:rPr>
          </w:rPrChange>
        </w:rPr>
        <w:t>discriminatory</w:t>
      </w:r>
      <w:bookmarkEnd w:id="1074"/>
      <w:bookmarkEnd w:id="1075"/>
      <w:r w:rsidRPr="003E0AB7">
        <w:rPr>
          <w:rFonts w:ascii="Arial" w:eastAsiaTheme="minorHAnsi" w:hAnsi="Arial" w:cs="Arial"/>
          <w:b/>
          <w:color w:val="000000" w:themeColor="text1"/>
          <w:kern w:val="0"/>
          <w:sz w:val="22"/>
          <w:szCs w:val="22"/>
          <w:shd w:val="clear" w:color="auto" w:fill="FFFFFF"/>
          <w:rPrChange w:id="1077" w:author="Schrodi Lab" w:date="2020-03-15T00:36:00Z">
            <w:rPr>
              <w:rFonts w:ascii="Times New Roman" w:eastAsiaTheme="minorHAnsi" w:hAnsi="Times New Roman" w:cs="Times New Roman"/>
              <w:b/>
              <w:color w:val="000000" w:themeColor="text1"/>
              <w:kern w:val="0"/>
              <w:shd w:val="clear" w:color="auto" w:fill="FFFFFF"/>
            </w:rPr>
          </w:rPrChange>
        </w:rPr>
        <w:t xml:space="preserve"> </w:t>
      </w:r>
      <w:r w:rsidRPr="003E0AB7">
        <w:rPr>
          <w:rFonts w:ascii="Arial" w:eastAsiaTheme="minorHAnsi" w:hAnsi="Arial" w:cs="Arial"/>
          <w:b/>
          <w:color w:val="000000"/>
          <w:kern w:val="0"/>
          <w:sz w:val="22"/>
          <w:szCs w:val="22"/>
          <w:shd w:val="clear" w:color="auto" w:fill="FFFFFF"/>
          <w:rPrChange w:id="1078" w:author="Schrodi Lab" w:date="2020-03-15T00:36:00Z">
            <w:rPr>
              <w:rFonts w:ascii="Times New Roman" w:eastAsiaTheme="minorHAnsi" w:hAnsi="Times New Roman" w:cs="Times New Roman"/>
              <w:b/>
              <w:color w:val="000000"/>
              <w:kern w:val="0"/>
              <w:shd w:val="clear" w:color="auto" w:fill="FFFFFF"/>
            </w:rPr>
          </w:rPrChange>
        </w:rPr>
        <w:t>performance between normal, pre-cancerous, and cancerous tissues than the hypo-</w:t>
      </w:r>
      <w:proofErr w:type="spellStart"/>
      <w:r w:rsidRPr="003E0AB7">
        <w:rPr>
          <w:rFonts w:ascii="Arial" w:eastAsiaTheme="minorHAnsi" w:hAnsi="Arial" w:cs="Arial"/>
          <w:b/>
          <w:color w:val="000000"/>
          <w:kern w:val="0"/>
          <w:sz w:val="22"/>
          <w:szCs w:val="22"/>
          <w:shd w:val="clear" w:color="auto" w:fill="FFFFFF"/>
          <w:rPrChange w:id="1079" w:author="Schrodi Lab" w:date="2020-03-15T00:36:00Z">
            <w:rPr>
              <w:rFonts w:ascii="Times New Roman" w:eastAsiaTheme="minorHAnsi" w:hAnsi="Times New Roman" w:cs="Times New Roman"/>
              <w:b/>
              <w:color w:val="000000"/>
              <w:kern w:val="0"/>
              <w:shd w:val="clear" w:color="auto" w:fill="FFFFFF"/>
            </w:rPr>
          </w:rPrChange>
        </w:rPr>
        <w:t>methylted</w:t>
      </w:r>
      <w:proofErr w:type="spellEnd"/>
      <w:r w:rsidRPr="003E0AB7">
        <w:rPr>
          <w:rFonts w:ascii="Arial" w:eastAsiaTheme="minorHAnsi" w:hAnsi="Arial" w:cs="Arial"/>
          <w:b/>
          <w:color w:val="000000"/>
          <w:kern w:val="0"/>
          <w:sz w:val="22"/>
          <w:szCs w:val="22"/>
          <w:shd w:val="clear" w:color="auto" w:fill="FFFFFF"/>
          <w:rPrChange w:id="1080" w:author="Schrodi Lab" w:date="2020-03-15T00:36:00Z">
            <w:rPr>
              <w:rFonts w:ascii="Times New Roman" w:eastAsiaTheme="minorHAnsi" w:hAnsi="Times New Roman" w:cs="Times New Roman"/>
              <w:b/>
              <w:color w:val="000000"/>
              <w:kern w:val="0"/>
              <w:shd w:val="clear" w:color="auto" w:fill="FFFFFF"/>
            </w:rPr>
          </w:rPrChange>
        </w:rPr>
        <w:t xml:space="preserve"> pattern for CRC" relates to publicly </w:t>
      </w:r>
      <w:proofErr w:type="gramStart"/>
      <w:r w:rsidRPr="003E0AB7">
        <w:rPr>
          <w:rFonts w:ascii="Arial" w:eastAsiaTheme="minorHAnsi" w:hAnsi="Arial" w:cs="Arial"/>
          <w:b/>
          <w:color w:val="000000"/>
          <w:kern w:val="0"/>
          <w:sz w:val="22"/>
          <w:szCs w:val="22"/>
          <w:shd w:val="clear" w:color="auto" w:fill="FFFFFF"/>
          <w:rPrChange w:id="1081" w:author="Schrodi Lab" w:date="2020-03-15T00:36:00Z">
            <w:rPr>
              <w:rFonts w:ascii="Times New Roman" w:eastAsiaTheme="minorHAnsi" w:hAnsi="Times New Roman" w:cs="Times New Roman"/>
              <w:b/>
              <w:color w:val="000000"/>
              <w:kern w:val="0"/>
              <w:shd w:val="clear" w:color="auto" w:fill="FFFFFF"/>
            </w:rPr>
          </w:rPrChange>
        </w:rPr>
        <w:t>available  278</w:t>
      </w:r>
      <w:proofErr w:type="gramEnd"/>
      <w:r w:rsidRPr="003E0AB7">
        <w:rPr>
          <w:rFonts w:ascii="Arial" w:eastAsiaTheme="minorHAnsi" w:hAnsi="Arial" w:cs="Arial"/>
          <w:b/>
          <w:color w:val="000000"/>
          <w:kern w:val="0"/>
          <w:sz w:val="22"/>
          <w:szCs w:val="22"/>
          <w:shd w:val="clear" w:color="auto" w:fill="FFFFFF"/>
          <w:rPrChange w:id="1082" w:author="Schrodi Lab" w:date="2020-03-15T00:36:00Z">
            <w:rPr>
              <w:rFonts w:ascii="Times New Roman" w:eastAsiaTheme="minorHAnsi" w:hAnsi="Times New Roman" w:cs="Times New Roman"/>
              <w:b/>
              <w:color w:val="000000"/>
              <w:kern w:val="0"/>
              <w:shd w:val="clear" w:color="auto" w:fill="FFFFFF"/>
            </w:rPr>
          </w:rPrChange>
        </w:rPr>
        <w:t xml:space="preserve"> normal, 51, adenoma, and 504 cancer samples. In this section the </w:t>
      </w:r>
      <w:proofErr w:type="gramStart"/>
      <w:r w:rsidRPr="003E0AB7">
        <w:rPr>
          <w:rFonts w:ascii="Arial" w:eastAsiaTheme="minorHAnsi" w:hAnsi="Arial" w:cs="Arial"/>
          <w:b/>
          <w:color w:val="000000"/>
          <w:kern w:val="0"/>
          <w:sz w:val="22"/>
          <w:szCs w:val="22"/>
          <w:shd w:val="clear" w:color="auto" w:fill="FFFFFF"/>
          <w:rPrChange w:id="1083" w:author="Schrodi Lab" w:date="2020-03-15T00:36:00Z">
            <w:rPr>
              <w:rFonts w:ascii="Times New Roman" w:eastAsiaTheme="minorHAnsi" w:hAnsi="Times New Roman" w:cs="Times New Roman"/>
              <w:b/>
              <w:color w:val="000000"/>
              <w:kern w:val="0"/>
              <w:shd w:val="clear" w:color="auto" w:fill="FFFFFF"/>
            </w:rPr>
          </w:rPrChange>
        </w:rPr>
        <w:t>authors  perform</w:t>
      </w:r>
      <w:proofErr w:type="gramEnd"/>
      <w:r w:rsidRPr="003E0AB7">
        <w:rPr>
          <w:rFonts w:ascii="Arial" w:eastAsiaTheme="minorHAnsi" w:hAnsi="Arial" w:cs="Arial"/>
          <w:b/>
          <w:color w:val="000000"/>
          <w:kern w:val="0"/>
          <w:sz w:val="22"/>
          <w:szCs w:val="22"/>
          <w:shd w:val="clear" w:color="auto" w:fill="FFFFFF"/>
          <w:rPrChange w:id="1084" w:author="Schrodi Lab" w:date="2020-03-15T00:36:00Z">
            <w:rPr>
              <w:rFonts w:ascii="Times New Roman" w:eastAsiaTheme="minorHAnsi" w:hAnsi="Times New Roman" w:cs="Times New Roman"/>
              <w:b/>
              <w:color w:val="000000"/>
              <w:kern w:val="0"/>
              <w:shd w:val="clear" w:color="auto" w:fill="FFFFFF"/>
            </w:rPr>
          </w:rPrChange>
        </w:rPr>
        <w:t xml:space="preserve"> in silico evaluation of  these data but  do not relate them to their own data. The reviewer asks </w:t>
      </w:r>
      <w:proofErr w:type="gramStart"/>
      <w:r w:rsidRPr="003E0AB7">
        <w:rPr>
          <w:rFonts w:ascii="Arial" w:eastAsiaTheme="minorHAnsi" w:hAnsi="Arial" w:cs="Arial"/>
          <w:b/>
          <w:color w:val="000000"/>
          <w:kern w:val="0"/>
          <w:sz w:val="22"/>
          <w:szCs w:val="22"/>
          <w:shd w:val="clear" w:color="auto" w:fill="FFFFFF"/>
          <w:rPrChange w:id="1085" w:author="Schrodi Lab" w:date="2020-03-15T00:36:00Z">
            <w:rPr>
              <w:rFonts w:ascii="Times New Roman" w:eastAsiaTheme="minorHAnsi" w:hAnsi="Times New Roman" w:cs="Times New Roman"/>
              <w:b/>
              <w:color w:val="000000"/>
              <w:kern w:val="0"/>
              <w:shd w:val="clear" w:color="auto" w:fill="FFFFFF"/>
            </w:rPr>
          </w:rPrChange>
        </w:rPr>
        <w:t>why ?</w:t>
      </w:r>
      <w:proofErr w:type="gramEnd"/>
      <w:r w:rsidRPr="003E0AB7">
        <w:rPr>
          <w:rFonts w:ascii="Arial" w:eastAsiaTheme="minorHAnsi" w:hAnsi="Arial" w:cs="Arial"/>
          <w:color w:val="000000"/>
          <w:kern w:val="0"/>
          <w:sz w:val="22"/>
          <w:szCs w:val="22"/>
          <w:rPrChange w:id="1086" w:author="Schrodi Lab" w:date="2020-03-15T00:36:00Z">
            <w:rPr>
              <w:rFonts w:ascii="Times New Roman" w:eastAsiaTheme="minorHAnsi" w:hAnsi="Times New Roman" w:cs="Times New Roman"/>
              <w:color w:val="000000"/>
              <w:kern w:val="0"/>
            </w:rPr>
          </w:rPrChange>
        </w:rPr>
        <w:br/>
      </w:r>
      <w:r w:rsidRPr="003E0AB7">
        <w:rPr>
          <w:rFonts w:ascii="Arial" w:eastAsiaTheme="minorHAnsi" w:hAnsi="Arial" w:cs="Arial"/>
          <w:b/>
          <w:color w:val="000000"/>
          <w:kern w:val="0"/>
          <w:sz w:val="22"/>
          <w:szCs w:val="22"/>
          <w:shd w:val="clear" w:color="auto" w:fill="FFFFFF"/>
          <w:rPrChange w:id="1087" w:author="Schrodi Lab" w:date="2020-03-15T00:36:00Z">
            <w:rPr>
              <w:rFonts w:ascii="Times New Roman" w:eastAsiaTheme="minorHAnsi" w:hAnsi="Times New Roman" w:cs="Times New Roman"/>
              <w:b/>
              <w:color w:val="000000"/>
              <w:kern w:val="0"/>
              <w:shd w:val="clear" w:color="auto" w:fill="FFFFFF"/>
            </w:rPr>
          </w:rPrChange>
        </w:rPr>
        <w:t>In any case, authors should validate the identified in silico markers in their own data, for cancer or early diagnosis for cancer or for adenomas.</w:t>
      </w:r>
    </w:p>
    <w:p w14:paraId="6C7B69F4" w14:textId="3AB75432" w:rsidR="007D3EA7" w:rsidRPr="003E0AB7" w:rsidRDefault="00AF7A1A" w:rsidP="0088732E">
      <w:pPr>
        <w:widowControl/>
        <w:snapToGrid w:val="0"/>
        <w:spacing w:afterLines="50" w:after="163"/>
        <w:rPr>
          <w:rFonts w:ascii="Arial" w:eastAsiaTheme="minorHAnsi" w:hAnsi="Arial" w:cs="Arial"/>
          <w:color w:val="000000"/>
          <w:kern w:val="0"/>
          <w:sz w:val="22"/>
          <w:szCs w:val="22"/>
          <w:rPrChange w:id="1088" w:author="Schrodi Lab" w:date="2020-03-15T00:36:00Z">
            <w:rPr>
              <w:rFonts w:ascii="Times New Roman" w:eastAsiaTheme="minorHAnsi" w:hAnsi="Times New Roman" w:cs="Times New Roman"/>
              <w:color w:val="000000"/>
              <w:kern w:val="0"/>
            </w:rPr>
          </w:rPrChange>
        </w:rPr>
      </w:pPr>
      <w:bookmarkStart w:id="1089" w:name="OLE_LINK131"/>
      <w:bookmarkStart w:id="1090" w:name="OLE_LINK132"/>
      <w:r w:rsidRPr="003E0AB7">
        <w:rPr>
          <w:rFonts w:ascii="Arial" w:eastAsiaTheme="minorHAnsi" w:hAnsi="Arial" w:cs="Arial"/>
          <w:color w:val="000000"/>
          <w:kern w:val="0"/>
          <w:sz w:val="22"/>
          <w:szCs w:val="22"/>
          <w:rPrChange w:id="1091" w:author="Schrodi Lab" w:date="2020-03-15T00:36:00Z">
            <w:rPr>
              <w:rFonts w:ascii="Times New Roman" w:eastAsiaTheme="minorHAnsi" w:hAnsi="Times New Roman" w:cs="Times New Roman"/>
              <w:color w:val="000000"/>
              <w:kern w:val="0"/>
            </w:rPr>
          </w:rPrChange>
        </w:rPr>
        <w:lastRenderedPageBreak/>
        <w:t>Since our sample size is limited, we adopted a strategy to use o</w:t>
      </w:r>
      <w:r w:rsidR="007D3EA7" w:rsidRPr="003E0AB7">
        <w:rPr>
          <w:rFonts w:ascii="Arial" w:eastAsiaTheme="minorHAnsi" w:hAnsi="Arial" w:cs="Arial"/>
          <w:color w:val="000000"/>
          <w:kern w:val="0"/>
          <w:sz w:val="22"/>
          <w:szCs w:val="22"/>
          <w:rPrChange w:id="1092" w:author="Schrodi Lab" w:date="2020-03-15T00:36:00Z">
            <w:rPr>
              <w:rFonts w:ascii="Times New Roman" w:eastAsiaTheme="minorHAnsi" w:hAnsi="Times New Roman" w:cs="Times New Roman"/>
              <w:color w:val="000000"/>
              <w:kern w:val="0"/>
            </w:rPr>
          </w:rPrChange>
        </w:rPr>
        <w:t xml:space="preserve">ur data </w:t>
      </w:r>
      <w:r w:rsidRPr="003E0AB7">
        <w:rPr>
          <w:rFonts w:ascii="Arial" w:eastAsiaTheme="minorHAnsi" w:hAnsi="Arial" w:cs="Arial"/>
          <w:color w:val="000000"/>
          <w:kern w:val="0"/>
          <w:sz w:val="22"/>
          <w:szCs w:val="22"/>
          <w:rPrChange w:id="1093" w:author="Schrodi Lab" w:date="2020-03-15T00:36:00Z">
            <w:rPr>
              <w:rFonts w:ascii="Times New Roman" w:eastAsiaTheme="minorHAnsi" w:hAnsi="Times New Roman" w:cs="Times New Roman"/>
              <w:color w:val="000000"/>
              <w:kern w:val="0"/>
            </w:rPr>
          </w:rPrChange>
        </w:rPr>
        <w:t xml:space="preserve">as </w:t>
      </w:r>
      <w:r w:rsidR="007D3EA7" w:rsidRPr="003E0AB7">
        <w:rPr>
          <w:rFonts w:ascii="Arial" w:eastAsiaTheme="minorHAnsi" w:hAnsi="Arial" w:cs="Arial"/>
          <w:color w:val="000000"/>
          <w:kern w:val="0"/>
          <w:sz w:val="22"/>
          <w:szCs w:val="22"/>
          <w:rPrChange w:id="1094" w:author="Schrodi Lab" w:date="2020-03-15T00:36:00Z">
            <w:rPr>
              <w:rFonts w:ascii="Times New Roman" w:eastAsiaTheme="minorHAnsi" w:hAnsi="Times New Roman" w:cs="Times New Roman"/>
              <w:color w:val="000000"/>
              <w:kern w:val="0"/>
            </w:rPr>
          </w:rPrChange>
        </w:rPr>
        <w:t xml:space="preserve">the training set </w:t>
      </w:r>
      <w:proofErr w:type="spellStart"/>
      <w:r w:rsidR="007D3EA7" w:rsidRPr="003E0AB7">
        <w:rPr>
          <w:rFonts w:ascii="Arial" w:eastAsiaTheme="minorHAnsi" w:hAnsi="Arial" w:cs="Arial"/>
          <w:color w:val="000000"/>
          <w:kern w:val="0"/>
          <w:sz w:val="22"/>
          <w:szCs w:val="22"/>
          <w:rPrChange w:id="1095" w:author="Schrodi Lab" w:date="2020-03-15T00:36:00Z">
            <w:rPr>
              <w:rFonts w:ascii="Times New Roman" w:eastAsiaTheme="minorHAnsi" w:hAnsi="Times New Roman" w:cs="Times New Roman"/>
              <w:color w:val="000000"/>
              <w:kern w:val="0"/>
            </w:rPr>
          </w:rPrChange>
        </w:rPr>
        <w:t xml:space="preserve">and </w:t>
      </w:r>
      <w:r w:rsidRPr="003E0AB7">
        <w:rPr>
          <w:rFonts w:ascii="Arial" w:eastAsiaTheme="minorHAnsi" w:hAnsi="Arial" w:cs="Arial"/>
          <w:color w:val="000000"/>
          <w:kern w:val="0"/>
          <w:sz w:val="22"/>
          <w:szCs w:val="22"/>
          <w:rPrChange w:id="1096" w:author="Schrodi Lab" w:date="2020-03-15T00:36:00Z">
            <w:rPr>
              <w:rFonts w:ascii="Times New Roman" w:eastAsiaTheme="minorHAnsi" w:hAnsi="Times New Roman" w:cs="Times New Roman"/>
              <w:color w:val="000000"/>
              <w:kern w:val="0"/>
            </w:rPr>
          </w:rPrChange>
        </w:rPr>
        <w:t>than</w:t>
      </w:r>
      <w:proofErr w:type="spellEnd"/>
      <w:r w:rsidRPr="003E0AB7">
        <w:rPr>
          <w:rFonts w:ascii="Arial" w:eastAsiaTheme="minorHAnsi" w:hAnsi="Arial" w:cs="Arial"/>
          <w:color w:val="000000"/>
          <w:kern w:val="0"/>
          <w:sz w:val="22"/>
          <w:szCs w:val="22"/>
          <w:rPrChange w:id="1097" w:author="Schrodi Lab" w:date="2020-03-15T00:36:00Z">
            <w:rPr>
              <w:rFonts w:ascii="Times New Roman" w:eastAsiaTheme="minorHAnsi" w:hAnsi="Times New Roman" w:cs="Times New Roman"/>
              <w:color w:val="000000"/>
              <w:kern w:val="0"/>
            </w:rPr>
          </w:rPrChange>
        </w:rPr>
        <w:t xml:space="preserve"> to take</w:t>
      </w:r>
      <w:r w:rsidR="007D3EA7" w:rsidRPr="003E0AB7">
        <w:rPr>
          <w:rFonts w:ascii="Arial" w:eastAsiaTheme="minorHAnsi" w:hAnsi="Arial" w:cs="Arial"/>
          <w:color w:val="000000"/>
          <w:kern w:val="0"/>
          <w:sz w:val="22"/>
          <w:szCs w:val="22"/>
          <w:rPrChange w:id="1098" w:author="Schrodi Lab" w:date="2020-03-15T00:36:00Z">
            <w:rPr>
              <w:rFonts w:ascii="Times New Roman" w:eastAsiaTheme="minorHAnsi" w:hAnsi="Times New Roman" w:cs="Times New Roman"/>
              <w:color w:val="000000"/>
              <w:kern w:val="0"/>
            </w:rPr>
          </w:rPrChange>
        </w:rPr>
        <w:t xml:space="preserve"> the public data as the </w:t>
      </w:r>
      <w:r w:rsidRPr="003E0AB7">
        <w:rPr>
          <w:rFonts w:ascii="Arial" w:eastAsiaTheme="minorHAnsi" w:hAnsi="Arial" w:cs="Arial"/>
          <w:color w:val="000000"/>
          <w:kern w:val="0"/>
          <w:sz w:val="22"/>
          <w:szCs w:val="22"/>
          <w:rPrChange w:id="1099" w:author="Schrodi Lab" w:date="2020-03-15T00:36:00Z">
            <w:rPr>
              <w:rFonts w:ascii="Times New Roman" w:eastAsiaTheme="minorHAnsi" w:hAnsi="Times New Roman" w:cs="Times New Roman"/>
              <w:color w:val="000000"/>
              <w:kern w:val="0"/>
            </w:rPr>
          </w:rPrChange>
        </w:rPr>
        <w:t xml:space="preserve">validating </w:t>
      </w:r>
      <w:r w:rsidR="007D3EA7" w:rsidRPr="003E0AB7">
        <w:rPr>
          <w:rFonts w:ascii="Arial" w:eastAsiaTheme="minorHAnsi" w:hAnsi="Arial" w:cs="Arial"/>
          <w:color w:val="000000"/>
          <w:kern w:val="0"/>
          <w:sz w:val="22"/>
          <w:szCs w:val="22"/>
          <w:rPrChange w:id="1100" w:author="Schrodi Lab" w:date="2020-03-15T00:36:00Z">
            <w:rPr>
              <w:rFonts w:ascii="Times New Roman" w:eastAsiaTheme="minorHAnsi" w:hAnsi="Times New Roman" w:cs="Times New Roman"/>
              <w:color w:val="000000"/>
              <w:kern w:val="0"/>
            </w:rPr>
          </w:rPrChange>
        </w:rPr>
        <w:t>set.</w:t>
      </w:r>
      <w:r w:rsidRPr="003E0AB7">
        <w:rPr>
          <w:rFonts w:ascii="Arial" w:eastAsiaTheme="minorHAnsi" w:hAnsi="Arial" w:cs="Arial"/>
          <w:color w:val="000000"/>
          <w:kern w:val="0"/>
          <w:sz w:val="22"/>
          <w:szCs w:val="22"/>
          <w:rPrChange w:id="1101" w:author="Schrodi Lab" w:date="2020-03-15T00:36:00Z">
            <w:rPr>
              <w:rFonts w:ascii="Times New Roman" w:eastAsiaTheme="minorHAnsi" w:hAnsi="Times New Roman" w:cs="Times New Roman"/>
              <w:color w:val="000000"/>
              <w:kern w:val="0"/>
            </w:rPr>
          </w:rPrChange>
        </w:rPr>
        <w:t xml:space="preserve"> We believe this may allow the maximum statistical effectiveness.</w:t>
      </w:r>
    </w:p>
    <w:bookmarkEnd w:id="1089"/>
    <w:bookmarkEnd w:id="1090"/>
    <w:p w14:paraId="59D136BC" w14:textId="25E0796D" w:rsidR="00623A60"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1102"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rPrChange w:id="1103" w:author="Schrodi Lab" w:date="2020-03-15T00:36:00Z">
            <w:rPr>
              <w:rFonts w:ascii="Times New Roman" w:eastAsiaTheme="minorHAnsi" w:hAnsi="Times New Roman" w:cs="Times New Roman"/>
              <w:color w:val="000000"/>
              <w:kern w:val="0"/>
            </w:rPr>
          </w:rPrChange>
        </w:rPr>
        <w:br/>
      </w:r>
      <w:r w:rsidR="00AF7A1A" w:rsidRPr="003E0AB7">
        <w:rPr>
          <w:rFonts w:ascii="Arial" w:eastAsiaTheme="minorHAnsi" w:hAnsi="Arial" w:cs="Arial"/>
          <w:b/>
          <w:color w:val="000000"/>
          <w:kern w:val="0"/>
          <w:sz w:val="22"/>
          <w:szCs w:val="22"/>
          <w:shd w:val="clear" w:color="auto" w:fill="FFFFFF"/>
          <w:rPrChange w:id="1104" w:author="Schrodi Lab" w:date="2020-03-15T00:36:00Z">
            <w:rPr>
              <w:rFonts w:ascii="Times New Roman" w:eastAsiaTheme="minorHAnsi" w:hAnsi="Times New Roman" w:cs="Times New Roman"/>
              <w:b/>
              <w:color w:val="000000"/>
              <w:kern w:val="0"/>
              <w:shd w:val="clear" w:color="auto" w:fill="FFFFFF"/>
            </w:rPr>
          </w:rPrChange>
        </w:rPr>
        <w:t xml:space="preserve">12. </w:t>
      </w:r>
      <w:r w:rsidRPr="003E0AB7">
        <w:rPr>
          <w:rFonts w:ascii="Arial" w:eastAsiaTheme="minorHAnsi" w:hAnsi="Arial" w:cs="Arial"/>
          <w:b/>
          <w:color w:val="000000"/>
          <w:kern w:val="0"/>
          <w:sz w:val="22"/>
          <w:szCs w:val="22"/>
          <w:shd w:val="clear" w:color="auto" w:fill="FFFFFF"/>
          <w:rPrChange w:id="1105" w:author="Schrodi Lab" w:date="2020-03-15T00:36:00Z">
            <w:rPr>
              <w:rFonts w:ascii="Times New Roman" w:eastAsiaTheme="minorHAnsi" w:hAnsi="Times New Roman" w:cs="Times New Roman"/>
              <w:b/>
              <w:color w:val="000000"/>
              <w:kern w:val="0"/>
              <w:shd w:val="clear" w:color="auto" w:fill="FFFFFF"/>
            </w:rPr>
          </w:rPrChange>
        </w:rPr>
        <w:t xml:space="preserve">The identified marker set is also not detailed and unavailable for the reviewer and for any reader. This is </w:t>
      </w:r>
      <w:proofErr w:type="spellStart"/>
      <w:r w:rsidRPr="003E0AB7">
        <w:rPr>
          <w:rFonts w:ascii="Arial" w:eastAsiaTheme="minorHAnsi" w:hAnsi="Arial" w:cs="Arial"/>
          <w:b/>
          <w:color w:val="000000"/>
          <w:kern w:val="0"/>
          <w:sz w:val="22"/>
          <w:szCs w:val="22"/>
          <w:shd w:val="clear" w:color="auto" w:fill="FFFFFF"/>
          <w:rPrChange w:id="1106" w:author="Schrodi Lab" w:date="2020-03-15T00:36:00Z">
            <w:rPr>
              <w:rFonts w:ascii="Times New Roman" w:eastAsiaTheme="minorHAnsi" w:hAnsi="Times New Roman" w:cs="Times New Roman"/>
              <w:b/>
              <w:color w:val="000000"/>
              <w:kern w:val="0"/>
              <w:shd w:val="clear" w:color="auto" w:fill="FFFFFF"/>
            </w:rPr>
          </w:rPrChange>
        </w:rPr>
        <w:t>unright</w:t>
      </w:r>
      <w:proofErr w:type="spellEnd"/>
      <w:r w:rsidRPr="003E0AB7">
        <w:rPr>
          <w:rFonts w:ascii="Arial" w:eastAsiaTheme="minorHAnsi" w:hAnsi="Arial" w:cs="Arial"/>
          <w:b/>
          <w:color w:val="000000"/>
          <w:kern w:val="0"/>
          <w:sz w:val="22"/>
          <w:szCs w:val="22"/>
          <w:shd w:val="clear" w:color="auto" w:fill="FFFFFF"/>
          <w:rPrChange w:id="1107" w:author="Schrodi Lab" w:date="2020-03-15T00:36:00Z">
            <w:rPr>
              <w:rFonts w:ascii="Times New Roman" w:eastAsiaTheme="minorHAnsi" w:hAnsi="Times New Roman" w:cs="Times New Roman"/>
              <w:b/>
              <w:color w:val="000000"/>
              <w:kern w:val="0"/>
              <w:shd w:val="clear" w:color="auto" w:fill="FFFFFF"/>
            </w:rPr>
          </w:rPrChange>
        </w:rPr>
        <w:t xml:space="preserve"> and unacceptable.</w:t>
      </w:r>
    </w:p>
    <w:p w14:paraId="5DAB6616" w14:textId="47A488BE" w:rsidR="005700DA" w:rsidRPr="003E0AB7" w:rsidRDefault="00AF7A1A" w:rsidP="0088732E">
      <w:pPr>
        <w:widowControl/>
        <w:snapToGrid w:val="0"/>
        <w:spacing w:afterLines="50" w:after="163"/>
        <w:rPr>
          <w:rFonts w:ascii="Arial" w:eastAsiaTheme="minorHAnsi" w:hAnsi="Arial" w:cs="Arial"/>
          <w:color w:val="FF0000"/>
          <w:kern w:val="0"/>
          <w:sz w:val="22"/>
          <w:szCs w:val="22"/>
          <w:rPrChange w:id="1108" w:author="Schrodi Lab" w:date="2020-03-15T00:36:00Z">
            <w:rPr>
              <w:rFonts w:ascii="Times New Roman" w:eastAsiaTheme="minorHAnsi" w:hAnsi="Times New Roman" w:cs="Times New Roman"/>
              <w:color w:val="FF0000"/>
              <w:kern w:val="0"/>
            </w:rPr>
          </w:rPrChange>
        </w:rPr>
      </w:pPr>
      <w:r w:rsidRPr="003E0AB7">
        <w:rPr>
          <w:rFonts w:ascii="Arial" w:eastAsiaTheme="minorHAnsi" w:hAnsi="Arial" w:cs="Arial"/>
          <w:color w:val="000000"/>
          <w:kern w:val="0"/>
          <w:sz w:val="22"/>
          <w:szCs w:val="22"/>
          <w:rPrChange w:id="1109" w:author="Schrodi Lab" w:date="2020-03-15T00:36:00Z">
            <w:rPr>
              <w:rFonts w:ascii="Times New Roman" w:eastAsiaTheme="minorHAnsi" w:hAnsi="Times New Roman" w:cs="Times New Roman"/>
              <w:color w:val="000000"/>
              <w:kern w:val="0"/>
            </w:rPr>
          </w:rPrChange>
        </w:rPr>
        <w:t xml:space="preserve">As mentioned in </w:t>
      </w:r>
      <w:r w:rsidR="0054393D" w:rsidRPr="003E0AB7">
        <w:rPr>
          <w:rFonts w:ascii="Arial" w:eastAsiaTheme="minorHAnsi" w:hAnsi="Arial" w:cs="Arial"/>
          <w:color w:val="000000"/>
          <w:kern w:val="0"/>
          <w:sz w:val="22"/>
          <w:szCs w:val="22"/>
          <w:rPrChange w:id="1110" w:author="Schrodi Lab" w:date="2020-03-15T00:36:00Z">
            <w:rPr>
              <w:rFonts w:ascii="Times New Roman" w:eastAsiaTheme="minorHAnsi" w:hAnsi="Times New Roman" w:cs="Times New Roman"/>
              <w:color w:val="000000"/>
              <w:kern w:val="0"/>
            </w:rPr>
          </w:rPrChange>
        </w:rPr>
        <w:t>R</w:t>
      </w:r>
      <w:r w:rsidRPr="003E0AB7">
        <w:rPr>
          <w:rFonts w:ascii="Arial" w:eastAsiaTheme="minorHAnsi" w:hAnsi="Arial" w:cs="Arial"/>
          <w:color w:val="000000"/>
          <w:kern w:val="0"/>
          <w:sz w:val="22"/>
          <w:szCs w:val="22"/>
          <w:rPrChange w:id="1111" w:author="Schrodi Lab" w:date="2020-03-15T00:36:00Z">
            <w:rPr>
              <w:rFonts w:ascii="Times New Roman" w:eastAsiaTheme="minorHAnsi" w:hAnsi="Times New Roman" w:cs="Times New Roman"/>
              <w:color w:val="000000"/>
              <w:kern w:val="0"/>
            </w:rPr>
          </w:rPrChange>
        </w:rPr>
        <w:t xml:space="preserve">eply </w:t>
      </w:r>
      <w:r w:rsidR="0054393D" w:rsidRPr="003E0AB7">
        <w:rPr>
          <w:rFonts w:ascii="Arial" w:eastAsiaTheme="minorHAnsi" w:hAnsi="Arial" w:cs="Arial"/>
          <w:color w:val="000000"/>
          <w:kern w:val="0"/>
          <w:sz w:val="22"/>
          <w:szCs w:val="22"/>
          <w:rPrChange w:id="1112" w:author="Schrodi Lab" w:date="2020-03-15T00:36:00Z">
            <w:rPr>
              <w:rFonts w:ascii="Times New Roman" w:eastAsiaTheme="minorHAnsi" w:hAnsi="Times New Roman" w:cs="Times New Roman"/>
              <w:color w:val="000000"/>
              <w:kern w:val="0"/>
            </w:rPr>
          </w:rPrChange>
        </w:rPr>
        <w:t>5, 7</w:t>
      </w:r>
      <w:r w:rsidRPr="003E0AB7">
        <w:rPr>
          <w:rFonts w:ascii="Arial" w:eastAsiaTheme="minorHAnsi" w:hAnsi="Arial" w:cs="Arial"/>
          <w:color w:val="000000"/>
          <w:kern w:val="0"/>
          <w:sz w:val="22"/>
          <w:szCs w:val="22"/>
          <w:rPrChange w:id="1113" w:author="Schrodi Lab" w:date="2020-03-15T00:36:00Z">
            <w:rPr>
              <w:rFonts w:ascii="Times New Roman" w:eastAsiaTheme="minorHAnsi" w:hAnsi="Times New Roman" w:cs="Times New Roman"/>
              <w:color w:val="000000"/>
              <w:kern w:val="0"/>
            </w:rPr>
          </w:rPrChange>
        </w:rPr>
        <w:t xml:space="preserve"> and </w:t>
      </w:r>
      <w:r w:rsidR="0054393D" w:rsidRPr="003E0AB7">
        <w:rPr>
          <w:rFonts w:ascii="Arial" w:eastAsiaTheme="minorHAnsi" w:hAnsi="Arial" w:cs="Arial"/>
          <w:color w:val="000000"/>
          <w:kern w:val="0"/>
          <w:sz w:val="22"/>
          <w:szCs w:val="22"/>
          <w:rPrChange w:id="1114" w:author="Schrodi Lab" w:date="2020-03-15T00:36:00Z">
            <w:rPr>
              <w:rFonts w:ascii="Times New Roman" w:eastAsiaTheme="minorHAnsi" w:hAnsi="Times New Roman" w:cs="Times New Roman"/>
              <w:color w:val="000000"/>
              <w:kern w:val="0"/>
            </w:rPr>
          </w:rPrChange>
        </w:rPr>
        <w:t>9</w:t>
      </w:r>
      <w:r w:rsidRPr="003E0AB7">
        <w:rPr>
          <w:rFonts w:ascii="Arial" w:eastAsiaTheme="minorHAnsi" w:hAnsi="Arial" w:cs="Arial"/>
          <w:color w:val="000000"/>
          <w:kern w:val="0"/>
          <w:sz w:val="22"/>
          <w:szCs w:val="22"/>
          <w:rPrChange w:id="1115" w:author="Schrodi Lab" w:date="2020-03-15T00:36:00Z">
            <w:rPr>
              <w:rFonts w:ascii="Times New Roman" w:eastAsiaTheme="minorHAnsi" w:hAnsi="Times New Roman" w:cs="Times New Roman"/>
              <w:color w:val="000000"/>
              <w:kern w:val="0"/>
            </w:rPr>
          </w:rPrChange>
        </w:rPr>
        <w:t xml:space="preserve">, </w:t>
      </w:r>
      <w:r w:rsidR="0054393D" w:rsidRPr="003E0AB7">
        <w:rPr>
          <w:rFonts w:ascii="Arial" w:eastAsiaTheme="minorHAnsi" w:hAnsi="Arial" w:cs="Arial"/>
          <w:color w:val="000000"/>
          <w:kern w:val="0"/>
          <w:sz w:val="22"/>
          <w:szCs w:val="22"/>
          <w:rPrChange w:id="1116" w:author="Schrodi Lab" w:date="2020-03-15T00:36:00Z">
            <w:rPr>
              <w:rFonts w:ascii="Times New Roman" w:eastAsiaTheme="minorHAnsi" w:hAnsi="Times New Roman" w:cs="Times New Roman"/>
              <w:color w:val="000000"/>
              <w:kern w:val="0"/>
            </w:rPr>
          </w:rPrChange>
        </w:rPr>
        <w:t>T</w:t>
      </w:r>
      <w:r w:rsidR="00677618" w:rsidRPr="003E0AB7">
        <w:rPr>
          <w:rFonts w:ascii="Arial" w:eastAsiaTheme="minorHAnsi" w:hAnsi="Arial" w:cs="Arial"/>
          <w:color w:val="000000"/>
          <w:kern w:val="0"/>
          <w:sz w:val="22"/>
          <w:szCs w:val="22"/>
          <w:rPrChange w:id="1117" w:author="Schrodi Lab" w:date="2020-03-15T00:36:00Z">
            <w:rPr>
              <w:rFonts w:ascii="Times New Roman" w:eastAsiaTheme="minorHAnsi" w:hAnsi="Times New Roman" w:cs="Times New Roman" w:hint="eastAsia"/>
              <w:color w:val="000000"/>
              <w:kern w:val="0"/>
            </w:rPr>
          </w:rPrChange>
        </w:rPr>
        <w:t>able</w:t>
      </w:r>
      <w:r w:rsidR="00677618" w:rsidRPr="003E0AB7">
        <w:rPr>
          <w:rFonts w:ascii="Arial" w:eastAsiaTheme="minorHAnsi" w:hAnsi="Arial" w:cs="Arial"/>
          <w:color w:val="000000"/>
          <w:kern w:val="0"/>
          <w:sz w:val="22"/>
          <w:szCs w:val="22"/>
          <w:rPrChange w:id="1118" w:author="Schrodi Lab" w:date="2020-03-15T00:36:00Z">
            <w:rPr>
              <w:rFonts w:ascii="Times New Roman" w:eastAsiaTheme="minorHAnsi" w:hAnsi="Times New Roman" w:cs="Times New Roman"/>
              <w:color w:val="000000"/>
              <w:kern w:val="0"/>
            </w:rPr>
          </w:rPrChange>
        </w:rPr>
        <w:t xml:space="preserve"> </w:t>
      </w:r>
      <w:r w:rsidR="0054393D" w:rsidRPr="003E0AB7">
        <w:rPr>
          <w:rFonts w:ascii="Arial" w:eastAsiaTheme="minorHAnsi" w:hAnsi="Arial" w:cs="Arial"/>
          <w:color w:val="000000"/>
          <w:kern w:val="0"/>
          <w:sz w:val="22"/>
          <w:szCs w:val="22"/>
          <w:rPrChange w:id="1119" w:author="Schrodi Lab" w:date="2020-03-15T00:36:00Z">
            <w:rPr>
              <w:rFonts w:ascii="Times New Roman" w:eastAsiaTheme="minorHAnsi" w:hAnsi="Times New Roman" w:cs="Times New Roman"/>
              <w:color w:val="000000"/>
              <w:kern w:val="0"/>
            </w:rPr>
          </w:rPrChange>
        </w:rPr>
        <w:t>S</w:t>
      </w:r>
      <w:r w:rsidR="00677618" w:rsidRPr="003E0AB7">
        <w:rPr>
          <w:rFonts w:ascii="Arial" w:eastAsiaTheme="minorHAnsi" w:hAnsi="Arial" w:cs="Arial"/>
          <w:color w:val="000000"/>
          <w:kern w:val="0"/>
          <w:sz w:val="22"/>
          <w:szCs w:val="22"/>
          <w:rPrChange w:id="1120" w:author="Schrodi Lab" w:date="2020-03-15T00:36:00Z">
            <w:rPr>
              <w:rFonts w:ascii="Times New Roman" w:eastAsiaTheme="minorHAnsi" w:hAnsi="Times New Roman" w:cs="Times New Roman"/>
              <w:color w:val="000000"/>
              <w:kern w:val="0"/>
            </w:rPr>
          </w:rPrChange>
        </w:rPr>
        <w:t>1</w:t>
      </w:r>
      <w:r w:rsidR="0054393D" w:rsidRPr="003E0AB7">
        <w:rPr>
          <w:rFonts w:ascii="Arial" w:eastAsiaTheme="minorHAnsi" w:hAnsi="Arial" w:cs="Arial"/>
          <w:color w:val="000000"/>
          <w:kern w:val="0"/>
          <w:sz w:val="22"/>
          <w:szCs w:val="22"/>
          <w:rPrChange w:id="1121" w:author="Schrodi Lab" w:date="2020-03-15T00:36:00Z">
            <w:rPr>
              <w:rFonts w:ascii="Times New Roman" w:eastAsiaTheme="minorHAnsi" w:hAnsi="Times New Roman" w:cs="Times New Roman"/>
              <w:color w:val="000000"/>
              <w:kern w:val="0"/>
            </w:rPr>
          </w:rPrChange>
        </w:rPr>
        <w:t xml:space="preserve"> was included in this version. </w:t>
      </w:r>
    </w:p>
    <w:p w14:paraId="007CA198" w14:textId="0B4A66D2" w:rsidR="00BF60F4" w:rsidRPr="003E0AB7" w:rsidRDefault="00680F29" w:rsidP="0088732E">
      <w:pPr>
        <w:widowControl/>
        <w:snapToGrid w:val="0"/>
        <w:spacing w:afterLines="50" w:after="163"/>
        <w:rPr>
          <w:rFonts w:ascii="Arial" w:eastAsiaTheme="minorHAnsi" w:hAnsi="Arial" w:cs="Arial"/>
          <w:b/>
          <w:color w:val="000000"/>
          <w:kern w:val="0"/>
          <w:sz w:val="22"/>
          <w:szCs w:val="22"/>
          <w:shd w:val="clear" w:color="auto" w:fill="FFFFFF"/>
          <w:rPrChange w:id="1122" w:author="Schrodi Lab" w:date="2020-03-15T00:36:00Z">
            <w:rPr>
              <w:rFonts w:ascii="Times New Roman" w:eastAsiaTheme="minorHAnsi" w:hAnsi="Times New Roman" w:cs="Times New Roman"/>
              <w:b/>
              <w:color w:val="000000"/>
              <w:kern w:val="0"/>
              <w:shd w:val="clear" w:color="auto" w:fill="FFFFFF"/>
            </w:rPr>
          </w:rPrChange>
        </w:rPr>
      </w:pPr>
      <w:r w:rsidRPr="003E0AB7">
        <w:rPr>
          <w:rFonts w:ascii="Arial" w:eastAsiaTheme="minorHAnsi" w:hAnsi="Arial" w:cs="Arial"/>
          <w:color w:val="000000"/>
          <w:kern w:val="0"/>
          <w:sz w:val="22"/>
          <w:szCs w:val="22"/>
          <w:rPrChange w:id="1123" w:author="Schrodi Lab" w:date="2020-03-15T00:36:00Z">
            <w:rPr>
              <w:rFonts w:ascii="Times New Roman" w:eastAsiaTheme="minorHAnsi" w:hAnsi="Times New Roman" w:cs="Times New Roman"/>
              <w:color w:val="000000"/>
              <w:kern w:val="0"/>
            </w:rPr>
          </w:rPrChange>
        </w:rPr>
        <w:br/>
      </w:r>
      <w:r w:rsidR="0088732E" w:rsidRPr="003E0AB7">
        <w:rPr>
          <w:rFonts w:ascii="Arial" w:eastAsiaTheme="minorHAnsi" w:hAnsi="Arial" w:cs="Arial"/>
          <w:b/>
          <w:color w:val="000000"/>
          <w:kern w:val="0"/>
          <w:sz w:val="22"/>
          <w:szCs w:val="22"/>
          <w:shd w:val="clear" w:color="auto" w:fill="FFFFFF"/>
          <w:rPrChange w:id="1124" w:author="Schrodi Lab" w:date="2020-03-15T00:36:00Z">
            <w:rPr>
              <w:rFonts w:ascii="Times New Roman" w:eastAsiaTheme="minorHAnsi" w:hAnsi="Times New Roman" w:cs="Times New Roman"/>
              <w:b/>
              <w:color w:val="000000"/>
              <w:kern w:val="0"/>
              <w:shd w:val="clear" w:color="auto" w:fill="FFFFFF"/>
            </w:rPr>
          </w:rPrChange>
        </w:rPr>
        <w:t xml:space="preserve">13. </w:t>
      </w:r>
      <w:r w:rsidRPr="003E0AB7">
        <w:rPr>
          <w:rFonts w:ascii="Arial" w:eastAsiaTheme="minorHAnsi" w:hAnsi="Arial" w:cs="Arial"/>
          <w:b/>
          <w:color w:val="000000"/>
          <w:kern w:val="0"/>
          <w:sz w:val="22"/>
          <w:szCs w:val="22"/>
          <w:shd w:val="clear" w:color="auto" w:fill="FFFFFF"/>
          <w:rPrChange w:id="1125" w:author="Schrodi Lab" w:date="2020-03-15T00:36:00Z">
            <w:rPr>
              <w:rFonts w:ascii="Times New Roman" w:eastAsiaTheme="minorHAnsi" w:hAnsi="Times New Roman" w:cs="Times New Roman"/>
              <w:b/>
              <w:color w:val="000000"/>
              <w:kern w:val="0"/>
              <w:shd w:val="clear" w:color="auto" w:fill="FFFFFF"/>
            </w:rPr>
          </w:rPrChange>
        </w:rPr>
        <w:t xml:space="preserve">The section 4, " the promoter of ADHFE1 </w:t>
      </w:r>
      <w:proofErr w:type="spellStart"/>
      <w:r w:rsidRPr="003E0AB7">
        <w:rPr>
          <w:rFonts w:ascii="Arial" w:eastAsiaTheme="minorHAnsi" w:hAnsi="Arial" w:cs="Arial"/>
          <w:b/>
          <w:color w:val="000000"/>
          <w:kern w:val="0"/>
          <w:sz w:val="22"/>
          <w:szCs w:val="22"/>
          <w:shd w:val="clear" w:color="auto" w:fill="FFFFFF"/>
          <w:rPrChange w:id="1126" w:author="Schrodi Lab" w:date="2020-03-15T00:36:00Z">
            <w:rPr>
              <w:rFonts w:ascii="Times New Roman" w:eastAsiaTheme="minorHAnsi" w:hAnsi="Times New Roman" w:cs="Times New Roman"/>
              <w:b/>
              <w:color w:val="000000"/>
              <w:kern w:val="0"/>
              <w:shd w:val="clear" w:color="auto" w:fill="FFFFFF"/>
            </w:rPr>
          </w:rPrChange>
        </w:rPr>
        <w:t>my</w:t>
      </w:r>
      <w:proofErr w:type="spellEnd"/>
      <w:r w:rsidRPr="003E0AB7">
        <w:rPr>
          <w:rFonts w:ascii="Arial" w:eastAsiaTheme="minorHAnsi" w:hAnsi="Arial" w:cs="Arial"/>
          <w:b/>
          <w:color w:val="000000"/>
          <w:kern w:val="0"/>
          <w:sz w:val="22"/>
          <w:szCs w:val="22"/>
          <w:shd w:val="clear" w:color="auto" w:fill="FFFFFF"/>
          <w:rPrChange w:id="1127" w:author="Schrodi Lab" w:date="2020-03-15T00:36:00Z">
            <w:rPr>
              <w:rFonts w:ascii="Times New Roman" w:eastAsiaTheme="minorHAnsi" w:hAnsi="Times New Roman" w:cs="Times New Roman"/>
              <w:b/>
              <w:color w:val="000000"/>
              <w:kern w:val="0"/>
              <w:shd w:val="clear" w:color="auto" w:fill="FFFFFF"/>
            </w:rPr>
          </w:rPrChange>
        </w:rPr>
        <w:t xml:space="preserve"> be a potential biomarker for colorectal adenoma and cancer" describes two biomarker the ADHFE1 and ACSS1. The validation of these two, LGA marker was done in silico on the publicly available data sets from GEO and Array Express.  Validation should be done by other methods, as well.  Expression analysis of mRNA or proteins from these markers should also contribute to validation.</w:t>
      </w:r>
    </w:p>
    <w:p w14:paraId="206A6A14" w14:textId="223FF944" w:rsidR="00326C77" w:rsidRPr="003E0AB7" w:rsidRDefault="0054393D" w:rsidP="0088732E">
      <w:pPr>
        <w:widowControl/>
        <w:snapToGrid w:val="0"/>
        <w:spacing w:afterLines="50" w:after="163"/>
        <w:rPr>
          <w:rFonts w:ascii="Arial" w:eastAsiaTheme="minorHAnsi" w:hAnsi="Arial" w:cs="Arial"/>
          <w:color w:val="000000"/>
          <w:kern w:val="0"/>
          <w:sz w:val="22"/>
          <w:szCs w:val="22"/>
          <w:rPrChange w:id="1128" w:author="Schrodi Lab" w:date="2020-03-15T00:36:00Z">
            <w:rPr>
              <w:rFonts w:ascii="Times New Roman" w:eastAsiaTheme="minorHAnsi" w:hAnsi="Times New Roman" w:cs="Times New Roman"/>
              <w:color w:val="000000"/>
              <w:kern w:val="0"/>
            </w:rPr>
          </w:rPrChange>
        </w:rPr>
      </w:pPr>
      <w:bookmarkStart w:id="1129" w:name="OLE_LINK133"/>
      <w:bookmarkStart w:id="1130" w:name="OLE_LINK134"/>
      <w:r w:rsidRPr="003E0AB7">
        <w:rPr>
          <w:rFonts w:ascii="Arial" w:eastAsiaTheme="minorHAnsi" w:hAnsi="Arial" w:cs="Arial"/>
          <w:color w:val="000000"/>
          <w:kern w:val="0"/>
          <w:sz w:val="22"/>
          <w:szCs w:val="22"/>
          <w:rPrChange w:id="1131" w:author="Schrodi Lab" w:date="2020-03-15T00:36:00Z">
            <w:rPr>
              <w:rFonts w:ascii="Times New Roman" w:eastAsiaTheme="minorHAnsi" w:hAnsi="Times New Roman" w:cs="Times New Roman"/>
              <w:color w:val="000000"/>
              <w:kern w:val="0"/>
            </w:rPr>
          </w:rPrChange>
        </w:rPr>
        <w:t xml:space="preserve">We thank reviewer’s suggestion. In our follow-up study, protein will be analyzed for further validation. Meanwhile, </w:t>
      </w:r>
      <w:r w:rsidR="00D0720A" w:rsidRPr="003E0AB7">
        <w:rPr>
          <w:rFonts w:ascii="Arial" w:eastAsiaTheme="minorHAnsi" w:hAnsi="Arial" w:cs="Arial"/>
          <w:color w:val="000000"/>
          <w:kern w:val="0"/>
          <w:sz w:val="22"/>
          <w:szCs w:val="22"/>
          <w:rPrChange w:id="1132" w:author="Schrodi Lab" w:date="2020-03-15T00:36:00Z">
            <w:rPr>
              <w:rFonts w:ascii="Times New Roman" w:eastAsiaTheme="minorHAnsi" w:hAnsi="Times New Roman" w:cs="Times New Roman"/>
              <w:color w:val="000000"/>
              <w:kern w:val="0"/>
            </w:rPr>
          </w:rPrChange>
        </w:rPr>
        <w:t xml:space="preserve">in fact </w:t>
      </w:r>
      <w:r w:rsidRPr="003E0AB7">
        <w:rPr>
          <w:rFonts w:ascii="Arial" w:eastAsiaTheme="minorHAnsi" w:hAnsi="Arial" w:cs="Arial"/>
          <w:color w:val="000000"/>
          <w:kern w:val="0"/>
          <w:sz w:val="22"/>
          <w:szCs w:val="22"/>
          <w:rPrChange w:id="1133" w:author="Schrodi Lab" w:date="2020-03-15T00:36:00Z">
            <w:rPr>
              <w:rFonts w:ascii="Times New Roman" w:eastAsiaTheme="minorHAnsi" w:hAnsi="Times New Roman" w:cs="Times New Roman"/>
              <w:color w:val="000000"/>
              <w:kern w:val="0"/>
            </w:rPr>
          </w:rPrChange>
        </w:rPr>
        <w:t xml:space="preserve">we </w:t>
      </w:r>
      <w:r w:rsidR="006A1B33" w:rsidRPr="003E0AB7">
        <w:rPr>
          <w:rFonts w:ascii="Arial" w:eastAsiaTheme="minorHAnsi" w:hAnsi="Arial" w:cs="Arial"/>
          <w:color w:val="000000"/>
          <w:kern w:val="0"/>
          <w:sz w:val="22"/>
          <w:szCs w:val="22"/>
          <w:rPrChange w:id="1134" w:author="Schrodi Lab" w:date="2020-03-15T00:36:00Z">
            <w:rPr>
              <w:rFonts w:ascii="Times New Roman" w:eastAsiaTheme="minorHAnsi" w:hAnsi="Times New Roman" w:cs="Times New Roman"/>
              <w:color w:val="000000"/>
              <w:kern w:val="0"/>
            </w:rPr>
          </w:rPrChange>
        </w:rPr>
        <w:t xml:space="preserve">used TCGA data to </w:t>
      </w:r>
      <w:r w:rsidR="00D0720A" w:rsidRPr="003E0AB7">
        <w:rPr>
          <w:rFonts w:ascii="Arial" w:eastAsiaTheme="minorHAnsi" w:hAnsi="Arial" w:cs="Arial"/>
          <w:color w:val="000000"/>
          <w:kern w:val="0"/>
          <w:sz w:val="22"/>
          <w:szCs w:val="22"/>
          <w:rPrChange w:id="1135" w:author="Schrodi Lab" w:date="2020-03-15T00:36:00Z">
            <w:rPr>
              <w:rFonts w:ascii="Times New Roman" w:eastAsiaTheme="minorHAnsi" w:hAnsi="Times New Roman" w:cs="Times New Roman"/>
              <w:color w:val="000000"/>
              <w:kern w:val="0"/>
            </w:rPr>
          </w:rPrChange>
        </w:rPr>
        <w:t xml:space="preserve">identify </w:t>
      </w:r>
      <w:r w:rsidR="006A1B33" w:rsidRPr="003E0AB7">
        <w:rPr>
          <w:rFonts w:ascii="Arial" w:eastAsiaTheme="minorHAnsi" w:hAnsi="Arial" w:cs="Arial"/>
          <w:color w:val="000000"/>
          <w:kern w:val="0"/>
          <w:sz w:val="22"/>
          <w:szCs w:val="22"/>
          <w:rPrChange w:id="1136" w:author="Schrodi Lab" w:date="2020-03-15T00:36:00Z">
            <w:rPr>
              <w:rFonts w:ascii="Times New Roman" w:eastAsiaTheme="minorHAnsi" w:hAnsi="Times New Roman" w:cs="Times New Roman"/>
              <w:color w:val="000000"/>
              <w:kern w:val="0"/>
            </w:rPr>
          </w:rPrChange>
        </w:rPr>
        <w:t xml:space="preserve">the relationship between </w:t>
      </w:r>
      <w:r w:rsidR="00D0720A" w:rsidRPr="003E0AB7">
        <w:rPr>
          <w:rFonts w:ascii="Arial" w:eastAsiaTheme="minorHAnsi" w:hAnsi="Arial" w:cs="Arial"/>
          <w:color w:val="000000"/>
          <w:kern w:val="0"/>
          <w:sz w:val="22"/>
          <w:szCs w:val="22"/>
          <w:rPrChange w:id="1137" w:author="Schrodi Lab" w:date="2020-03-15T00:36:00Z">
            <w:rPr>
              <w:rFonts w:ascii="Times New Roman" w:eastAsiaTheme="minorHAnsi" w:hAnsi="Times New Roman" w:cs="Times New Roman"/>
              <w:color w:val="000000"/>
              <w:kern w:val="0"/>
            </w:rPr>
          </w:rPrChange>
        </w:rPr>
        <w:t xml:space="preserve">promoter </w:t>
      </w:r>
      <w:r w:rsidR="006A1B33" w:rsidRPr="003E0AB7">
        <w:rPr>
          <w:rFonts w:ascii="Arial" w:eastAsiaTheme="minorHAnsi" w:hAnsi="Arial" w:cs="Arial"/>
          <w:color w:val="000000"/>
          <w:kern w:val="0"/>
          <w:sz w:val="22"/>
          <w:szCs w:val="22"/>
          <w:rPrChange w:id="1138" w:author="Schrodi Lab" w:date="2020-03-15T00:36:00Z">
            <w:rPr>
              <w:rFonts w:ascii="Times New Roman" w:eastAsiaTheme="minorHAnsi" w:hAnsi="Times New Roman" w:cs="Times New Roman"/>
              <w:color w:val="000000"/>
              <w:kern w:val="0"/>
            </w:rPr>
          </w:rPrChange>
        </w:rPr>
        <w:t xml:space="preserve">methylation </w:t>
      </w:r>
      <w:r w:rsidR="00D0720A" w:rsidRPr="003E0AB7">
        <w:rPr>
          <w:rFonts w:ascii="Arial" w:eastAsiaTheme="minorHAnsi" w:hAnsi="Arial" w:cs="Arial"/>
          <w:color w:val="000000"/>
          <w:kern w:val="0"/>
          <w:sz w:val="22"/>
          <w:szCs w:val="22"/>
          <w:rPrChange w:id="1139" w:author="Schrodi Lab" w:date="2020-03-15T00:36:00Z">
            <w:rPr>
              <w:rFonts w:ascii="Times New Roman" w:eastAsiaTheme="minorHAnsi" w:hAnsi="Times New Roman" w:cs="Times New Roman"/>
              <w:color w:val="000000"/>
              <w:kern w:val="0"/>
            </w:rPr>
          </w:rPrChange>
        </w:rPr>
        <w:t xml:space="preserve">and transcription level of </w:t>
      </w:r>
      <w:r w:rsidR="00D0720A" w:rsidRPr="003E0AB7">
        <w:rPr>
          <w:rFonts w:ascii="Arial" w:eastAsiaTheme="minorHAnsi" w:hAnsi="Arial" w:cs="Arial"/>
          <w:color w:val="000000"/>
          <w:kern w:val="0"/>
          <w:sz w:val="22"/>
          <w:szCs w:val="22"/>
          <w:shd w:val="clear" w:color="auto" w:fill="FFFFFF"/>
          <w:rPrChange w:id="1140" w:author="Schrodi Lab" w:date="2020-03-15T00:36:00Z">
            <w:rPr>
              <w:rFonts w:ascii="Times New Roman" w:eastAsiaTheme="minorHAnsi" w:hAnsi="Times New Roman" w:cs="Times New Roman"/>
              <w:color w:val="000000"/>
              <w:kern w:val="0"/>
              <w:shd w:val="clear" w:color="auto" w:fill="FFFFFF"/>
            </w:rPr>
          </w:rPrChange>
        </w:rPr>
        <w:t>ADHFE1 and ACSS3</w:t>
      </w:r>
      <w:r w:rsidR="006A1B33" w:rsidRPr="003E0AB7">
        <w:rPr>
          <w:rFonts w:ascii="Arial" w:eastAsiaTheme="minorHAnsi" w:hAnsi="Arial" w:cs="Arial"/>
          <w:color w:val="000000"/>
          <w:kern w:val="0"/>
          <w:sz w:val="22"/>
          <w:szCs w:val="22"/>
          <w:rPrChange w:id="1141" w:author="Schrodi Lab" w:date="2020-03-15T00:36:00Z">
            <w:rPr>
              <w:rFonts w:ascii="Times New Roman" w:eastAsiaTheme="minorHAnsi" w:hAnsi="Times New Roman" w:cs="Times New Roman"/>
              <w:color w:val="000000"/>
              <w:kern w:val="0"/>
            </w:rPr>
          </w:rPrChange>
        </w:rPr>
        <w:t xml:space="preserve">, </w:t>
      </w:r>
      <w:r w:rsidR="00D0720A" w:rsidRPr="003E0AB7">
        <w:rPr>
          <w:rFonts w:ascii="Arial" w:eastAsiaTheme="minorHAnsi" w:hAnsi="Arial" w:cs="Arial"/>
          <w:color w:val="000000"/>
          <w:kern w:val="0"/>
          <w:sz w:val="22"/>
          <w:szCs w:val="22"/>
          <w:rPrChange w:id="1142" w:author="Schrodi Lab" w:date="2020-03-15T00:36:00Z">
            <w:rPr>
              <w:rFonts w:ascii="Times New Roman" w:eastAsiaTheme="minorHAnsi" w:hAnsi="Times New Roman" w:cs="Times New Roman"/>
              <w:color w:val="000000"/>
              <w:kern w:val="0"/>
            </w:rPr>
          </w:rPrChange>
        </w:rPr>
        <w:t xml:space="preserve">resulting </w:t>
      </w:r>
      <w:r w:rsidR="006A1B33" w:rsidRPr="003E0AB7">
        <w:rPr>
          <w:rFonts w:ascii="Arial" w:eastAsiaTheme="minorHAnsi" w:hAnsi="Arial" w:cs="Arial"/>
          <w:color w:val="000000"/>
          <w:kern w:val="0"/>
          <w:sz w:val="22"/>
          <w:szCs w:val="22"/>
          <w:rPrChange w:id="1143" w:author="Schrodi Lab" w:date="2020-03-15T00:36:00Z">
            <w:rPr>
              <w:rFonts w:ascii="Times New Roman" w:eastAsiaTheme="minorHAnsi" w:hAnsi="Times New Roman" w:cs="Times New Roman"/>
              <w:color w:val="000000"/>
              <w:kern w:val="0"/>
            </w:rPr>
          </w:rPrChange>
        </w:rPr>
        <w:t>a negative correlation as expected</w:t>
      </w:r>
      <w:r w:rsidR="00D0720A" w:rsidRPr="003E0AB7">
        <w:rPr>
          <w:rFonts w:ascii="Arial" w:eastAsiaTheme="minorHAnsi" w:hAnsi="Arial" w:cs="Arial"/>
          <w:color w:val="000000"/>
          <w:kern w:val="0"/>
          <w:sz w:val="22"/>
          <w:szCs w:val="22"/>
          <w:rPrChange w:id="1144" w:author="Schrodi Lab" w:date="2020-03-15T00:36:00Z">
            <w:rPr>
              <w:rFonts w:ascii="Times New Roman" w:eastAsiaTheme="minorHAnsi" w:hAnsi="Times New Roman" w:cs="Times New Roman"/>
              <w:color w:val="000000"/>
              <w:kern w:val="0"/>
            </w:rPr>
          </w:rPrChange>
        </w:rPr>
        <w:t xml:space="preserve"> as shown</w:t>
      </w:r>
      <w:r w:rsidR="006A1B33" w:rsidRPr="003E0AB7">
        <w:rPr>
          <w:rFonts w:ascii="Arial" w:eastAsiaTheme="minorHAnsi" w:hAnsi="Arial" w:cs="Arial"/>
          <w:color w:val="000000"/>
          <w:kern w:val="0"/>
          <w:sz w:val="22"/>
          <w:szCs w:val="22"/>
          <w:rPrChange w:id="1145" w:author="Schrodi Lab" w:date="2020-03-15T00:36:00Z">
            <w:rPr>
              <w:rFonts w:ascii="Times New Roman" w:eastAsiaTheme="minorHAnsi" w:hAnsi="Times New Roman" w:cs="Times New Roman"/>
              <w:color w:val="000000"/>
              <w:kern w:val="0"/>
            </w:rPr>
          </w:rPrChange>
        </w:rPr>
        <w:t xml:space="preserve"> in Figure 4.</w:t>
      </w:r>
      <w:r w:rsidR="00D0720A" w:rsidRPr="003E0AB7">
        <w:rPr>
          <w:rFonts w:ascii="Arial" w:eastAsiaTheme="minorHAnsi" w:hAnsi="Arial" w:cs="Arial"/>
          <w:color w:val="000000"/>
          <w:kern w:val="0"/>
          <w:sz w:val="22"/>
          <w:szCs w:val="22"/>
          <w:rPrChange w:id="1146" w:author="Schrodi Lab" w:date="2020-03-15T00:36:00Z">
            <w:rPr>
              <w:rFonts w:ascii="Times New Roman" w:eastAsiaTheme="minorHAnsi" w:hAnsi="Times New Roman" w:cs="Times New Roman"/>
              <w:color w:val="000000"/>
              <w:kern w:val="0"/>
            </w:rPr>
          </w:rPrChange>
        </w:rPr>
        <w:t xml:space="preserve"> </w:t>
      </w:r>
      <w:bookmarkEnd w:id="1129"/>
      <w:bookmarkEnd w:id="1130"/>
    </w:p>
    <w:p w14:paraId="4E4C96D8" w14:textId="77777777" w:rsidR="00140BE3" w:rsidRPr="003E0AB7" w:rsidRDefault="00140BE3" w:rsidP="0088732E">
      <w:pPr>
        <w:widowControl/>
        <w:snapToGrid w:val="0"/>
        <w:spacing w:afterLines="50" w:after="163"/>
        <w:rPr>
          <w:rFonts w:ascii="Arial" w:eastAsiaTheme="minorHAnsi" w:hAnsi="Arial" w:cs="Arial"/>
          <w:color w:val="000000"/>
          <w:kern w:val="0"/>
          <w:sz w:val="22"/>
          <w:szCs w:val="22"/>
          <w:rPrChange w:id="1147" w:author="Schrodi Lab" w:date="2020-03-15T00:36:00Z">
            <w:rPr>
              <w:rFonts w:ascii="Times New Roman" w:eastAsiaTheme="minorHAnsi" w:hAnsi="Times New Roman" w:cs="Times New Roman"/>
              <w:color w:val="000000"/>
              <w:kern w:val="0"/>
            </w:rPr>
          </w:rPrChange>
        </w:rPr>
      </w:pPr>
    </w:p>
    <w:sectPr w:rsidR="00140BE3" w:rsidRPr="003E0AB7" w:rsidSect="00D14CCE">
      <w:footerReference w:type="default" r:id="rId15"/>
      <w:pgSz w:w="11900" w:h="16840"/>
      <w:pgMar w:top="720" w:right="720" w:bottom="720" w:left="720" w:header="851" w:footer="992" w:gutter="0"/>
      <w:cols w:space="425"/>
      <w:docGrid w:type="lines" w:linePitch="326"/>
      <w:sectPrChange w:id="1149" w:author="Schrodi Lab" w:date="2020-03-14T20:43:00Z">
        <w:sectPr w:rsidR="00140BE3" w:rsidRPr="003E0AB7" w:rsidSect="00D14CCE">
          <w:pgMar w:top="1440" w:right="1800" w:bottom="1440" w:left="1800" w:header="851" w:footer="992" w:gutter="0"/>
          <w:docGrid w:linePitch="312"/>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117C1B" w14:textId="77777777" w:rsidR="00906610" w:rsidRDefault="00906610" w:rsidP="00ED6304">
      <w:r>
        <w:separator/>
      </w:r>
    </w:p>
  </w:endnote>
  <w:endnote w:type="continuationSeparator" w:id="0">
    <w:p w14:paraId="293D4521" w14:textId="77777777" w:rsidR="00906610" w:rsidRDefault="00906610" w:rsidP="00ED6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00000287"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772831"/>
      <w:docPartObj>
        <w:docPartGallery w:val="Page Numbers (Bottom of Page)"/>
        <w:docPartUnique/>
      </w:docPartObj>
    </w:sdtPr>
    <w:sdtEndPr/>
    <w:sdtContent>
      <w:p w14:paraId="2D0BE193" w14:textId="30C31445" w:rsidR="00ED6304" w:rsidRDefault="00ED6304">
        <w:pPr>
          <w:pStyle w:val="Footer"/>
          <w:jc w:val="center"/>
        </w:pPr>
        <w:del w:id="1148" w:author="Schrodi Lab" w:date="2020-03-15T00:37:00Z">
          <w:r w:rsidDel="004B1AC4">
            <w:fldChar w:fldCharType="begin"/>
          </w:r>
          <w:r w:rsidDel="004B1AC4">
            <w:delInstrText>PAGE   \* MERGEFORMAT</w:delInstrText>
          </w:r>
          <w:r w:rsidDel="004B1AC4">
            <w:fldChar w:fldCharType="separate"/>
          </w:r>
          <w:r w:rsidR="00E33A78" w:rsidRPr="00E33A78" w:rsidDel="004B1AC4">
            <w:rPr>
              <w:noProof/>
              <w:lang w:val="zh-CN"/>
            </w:rPr>
            <w:delText>1</w:delText>
          </w:r>
          <w:r w:rsidDel="004B1AC4">
            <w:fldChar w:fldCharType="end"/>
          </w:r>
        </w:del>
      </w:p>
    </w:sdtContent>
  </w:sdt>
  <w:p w14:paraId="0908AE70" w14:textId="77777777" w:rsidR="00ED6304" w:rsidRDefault="00ED63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93E276" w14:textId="77777777" w:rsidR="00906610" w:rsidRDefault="00906610" w:rsidP="00ED6304">
      <w:r>
        <w:separator/>
      </w:r>
    </w:p>
  </w:footnote>
  <w:footnote w:type="continuationSeparator" w:id="0">
    <w:p w14:paraId="35E41A3A" w14:textId="77777777" w:rsidR="00906610" w:rsidRDefault="00906610" w:rsidP="00ED63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0074E"/>
    <w:multiLevelType w:val="hybridMultilevel"/>
    <w:tmpl w:val="09F8DA82"/>
    <w:lvl w:ilvl="0" w:tplc="16BC6A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1D07DF"/>
    <w:multiLevelType w:val="multilevel"/>
    <w:tmpl w:val="58D0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7A0EED"/>
    <w:multiLevelType w:val="multilevel"/>
    <w:tmpl w:val="8340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C781369"/>
    <w:multiLevelType w:val="multilevel"/>
    <w:tmpl w:val="A9C4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rodi Lab">
    <w15:presenceInfo w15:providerId="None" w15:userId="Schrodi Lab"/>
  </w15:person>
  <w15:person w15:author="czeng">
    <w15:presenceInfo w15:providerId="None" w15:userId="cze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revisionView w:markup="0"/>
  <w:trackRevision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0F29"/>
    <w:rsid w:val="00001032"/>
    <w:rsid w:val="00012712"/>
    <w:rsid w:val="00021897"/>
    <w:rsid w:val="00021C65"/>
    <w:rsid w:val="000324CA"/>
    <w:rsid w:val="0004548E"/>
    <w:rsid w:val="00062CDC"/>
    <w:rsid w:val="00063E98"/>
    <w:rsid w:val="00080FA6"/>
    <w:rsid w:val="00081097"/>
    <w:rsid w:val="000A4BAA"/>
    <w:rsid w:val="000A6007"/>
    <w:rsid w:val="000A706A"/>
    <w:rsid w:val="000E0D36"/>
    <w:rsid w:val="000F0C57"/>
    <w:rsid w:val="000F7CBE"/>
    <w:rsid w:val="001038B0"/>
    <w:rsid w:val="00112ED9"/>
    <w:rsid w:val="00113FC0"/>
    <w:rsid w:val="00120713"/>
    <w:rsid w:val="00121E25"/>
    <w:rsid w:val="00124163"/>
    <w:rsid w:val="001300B8"/>
    <w:rsid w:val="001302DB"/>
    <w:rsid w:val="00140BE3"/>
    <w:rsid w:val="00150799"/>
    <w:rsid w:val="00173827"/>
    <w:rsid w:val="001A1B68"/>
    <w:rsid w:val="001B75B2"/>
    <w:rsid w:val="001B7EC1"/>
    <w:rsid w:val="001E0A79"/>
    <w:rsid w:val="001E7457"/>
    <w:rsid w:val="00203D6A"/>
    <w:rsid w:val="00203F34"/>
    <w:rsid w:val="0021488A"/>
    <w:rsid w:val="00222F06"/>
    <w:rsid w:val="0022559D"/>
    <w:rsid w:val="002264D0"/>
    <w:rsid w:val="00245A15"/>
    <w:rsid w:val="0025025F"/>
    <w:rsid w:val="00256560"/>
    <w:rsid w:val="00260976"/>
    <w:rsid w:val="00262636"/>
    <w:rsid w:val="00270C8B"/>
    <w:rsid w:val="002725E9"/>
    <w:rsid w:val="00284156"/>
    <w:rsid w:val="0028687D"/>
    <w:rsid w:val="00291CA8"/>
    <w:rsid w:val="002A69C0"/>
    <w:rsid w:val="002B4829"/>
    <w:rsid w:val="002B6BE1"/>
    <w:rsid w:val="002D2B79"/>
    <w:rsid w:val="002F2997"/>
    <w:rsid w:val="002F5AE0"/>
    <w:rsid w:val="002F65E7"/>
    <w:rsid w:val="002F7FB5"/>
    <w:rsid w:val="00300EFF"/>
    <w:rsid w:val="00303FF8"/>
    <w:rsid w:val="0031084F"/>
    <w:rsid w:val="0031237A"/>
    <w:rsid w:val="00315F7A"/>
    <w:rsid w:val="00326C77"/>
    <w:rsid w:val="003270B9"/>
    <w:rsid w:val="00330075"/>
    <w:rsid w:val="00333B60"/>
    <w:rsid w:val="00345210"/>
    <w:rsid w:val="00356FA4"/>
    <w:rsid w:val="0036196E"/>
    <w:rsid w:val="003707AC"/>
    <w:rsid w:val="00376553"/>
    <w:rsid w:val="003838B2"/>
    <w:rsid w:val="003841FD"/>
    <w:rsid w:val="00391AD7"/>
    <w:rsid w:val="00393EA8"/>
    <w:rsid w:val="00396A3E"/>
    <w:rsid w:val="003B12DB"/>
    <w:rsid w:val="003B2751"/>
    <w:rsid w:val="003B4DB1"/>
    <w:rsid w:val="003C1C16"/>
    <w:rsid w:val="003C6B96"/>
    <w:rsid w:val="003D1F8C"/>
    <w:rsid w:val="003E0AB7"/>
    <w:rsid w:val="003F2A45"/>
    <w:rsid w:val="003F393D"/>
    <w:rsid w:val="00406390"/>
    <w:rsid w:val="00413B78"/>
    <w:rsid w:val="0041625C"/>
    <w:rsid w:val="00416919"/>
    <w:rsid w:val="00422153"/>
    <w:rsid w:val="004244A4"/>
    <w:rsid w:val="00426C2D"/>
    <w:rsid w:val="00440031"/>
    <w:rsid w:val="00440BCB"/>
    <w:rsid w:val="004576CA"/>
    <w:rsid w:val="0046236C"/>
    <w:rsid w:val="004623E9"/>
    <w:rsid w:val="00464CDD"/>
    <w:rsid w:val="00471488"/>
    <w:rsid w:val="00474FAC"/>
    <w:rsid w:val="00493CD2"/>
    <w:rsid w:val="004959D9"/>
    <w:rsid w:val="00497493"/>
    <w:rsid w:val="004A0DC7"/>
    <w:rsid w:val="004B1AC4"/>
    <w:rsid w:val="004B2211"/>
    <w:rsid w:val="004D0674"/>
    <w:rsid w:val="004D2FBC"/>
    <w:rsid w:val="004E6C06"/>
    <w:rsid w:val="004F7588"/>
    <w:rsid w:val="00502C60"/>
    <w:rsid w:val="00506D98"/>
    <w:rsid w:val="00513880"/>
    <w:rsid w:val="00513C92"/>
    <w:rsid w:val="00525B1A"/>
    <w:rsid w:val="00542ADE"/>
    <w:rsid w:val="0054393D"/>
    <w:rsid w:val="00565B3B"/>
    <w:rsid w:val="005700DA"/>
    <w:rsid w:val="005711BF"/>
    <w:rsid w:val="0057147D"/>
    <w:rsid w:val="00571F0A"/>
    <w:rsid w:val="00572B3C"/>
    <w:rsid w:val="00575C8C"/>
    <w:rsid w:val="00580C64"/>
    <w:rsid w:val="00581676"/>
    <w:rsid w:val="005A070B"/>
    <w:rsid w:val="005A1CD4"/>
    <w:rsid w:val="005D2A3D"/>
    <w:rsid w:val="005E1036"/>
    <w:rsid w:val="005F0DC4"/>
    <w:rsid w:val="005F107B"/>
    <w:rsid w:val="0060324A"/>
    <w:rsid w:val="00623A60"/>
    <w:rsid w:val="00624CB2"/>
    <w:rsid w:val="00634D6E"/>
    <w:rsid w:val="0064391A"/>
    <w:rsid w:val="00656B32"/>
    <w:rsid w:val="00671AC1"/>
    <w:rsid w:val="006768D9"/>
    <w:rsid w:val="00677618"/>
    <w:rsid w:val="00677B6D"/>
    <w:rsid w:val="00680F29"/>
    <w:rsid w:val="0068186B"/>
    <w:rsid w:val="006833C3"/>
    <w:rsid w:val="00686892"/>
    <w:rsid w:val="00693B7E"/>
    <w:rsid w:val="00695731"/>
    <w:rsid w:val="006967FD"/>
    <w:rsid w:val="006A1B33"/>
    <w:rsid w:val="006A6957"/>
    <w:rsid w:val="006B1BDF"/>
    <w:rsid w:val="006B4E88"/>
    <w:rsid w:val="006C24A2"/>
    <w:rsid w:val="006C32AD"/>
    <w:rsid w:val="006D302A"/>
    <w:rsid w:val="006E099B"/>
    <w:rsid w:val="00700226"/>
    <w:rsid w:val="00705AAF"/>
    <w:rsid w:val="00707BCC"/>
    <w:rsid w:val="0071177E"/>
    <w:rsid w:val="00713390"/>
    <w:rsid w:val="007144CB"/>
    <w:rsid w:val="0072736B"/>
    <w:rsid w:val="00731795"/>
    <w:rsid w:val="00733E6F"/>
    <w:rsid w:val="00740DC9"/>
    <w:rsid w:val="007416D2"/>
    <w:rsid w:val="00753771"/>
    <w:rsid w:val="00765D2B"/>
    <w:rsid w:val="00766580"/>
    <w:rsid w:val="00783AAE"/>
    <w:rsid w:val="007B5300"/>
    <w:rsid w:val="007B7635"/>
    <w:rsid w:val="007C5952"/>
    <w:rsid w:val="007D1755"/>
    <w:rsid w:val="007D202F"/>
    <w:rsid w:val="007D3EA7"/>
    <w:rsid w:val="007F5633"/>
    <w:rsid w:val="007F59E1"/>
    <w:rsid w:val="00801035"/>
    <w:rsid w:val="0080535E"/>
    <w:rsid w:val="00843C77"/>
    <w:rsid w:val="008674BC"/>
    <w:rsid w:val="00870549"/>
    <w:rsid w:val="0088500F"/>
    <w:rsid w:val="008872B8"/>
    <w:rsid w:val="0088732E"/>
    <w:rsid w:val="008922B0"/>
    <w:rsid w:val="0089639C"/>
    <w:rsid w:val="008B2BCA"/>
    <w:rsid w:val="008B4D20"/>
    <w:rsid w:val="008B5B90"/>
    <w:rsid w:val="008C1193"/>
    <w:rsid w:val="008D0030"/>
    <w:rsid w:val="008D027E"/>
    <w:rsid w:val="008D4D6D"/>
    <w:rsid w:val="008E3B5D"/>
    <w:rsid w:val="008E5333"/>
    <w:rsid w:val="008E6AE0"/>
    <w:rsid w:val="008E74F8"/>
    <w:rsid w:val="008E78A2"/>
    <w:rsid w:val="008F0C2C"/>
    <w:rsid w:val="008F4CA3"/>
    <w:rsid w:val="00903BBA"/>
    <w:rsid w:val="00906610"/>
    <w:rsid w:val="009213BF"/>
    <w:rsid w:val="00941E2D"/>
    <w:rsid w:val="009523FA"/>
    <w:rsid w:val="00952B2E"/>
    <w:rsid w:val="00961483"/>
    <w:rsid w:val="009670AB"/>
    <w:rsid w:val="00984E23"/>
    <w:rsid w:val="00986091"/>
    <w:rsid w:val="009A3E8D"/>
    <w:rsid w:val="009A7243"/>
    <w:rsid w:val="009B777C"/>
    <w:rsid w:val="009B7C60"/>
    <w:rsid w:val="009D08D9"/>
    <w:rsid w:val="009D2425"/>
    <w:rsid w:val="009D7920"/>
    <w:rsid w:val="009D7F36"/>
    <w:rsid w:val="009E09CE"/>
    <w:rsid w:val="009E21AE"/>
    <w:rsid w:val="009E2B22"/>
    <w:rsid w:val="00A017B5"/>
    <w:rsid w:val="00A249EF"/>
    <w:rsid w:val="00A257EF"/>
    <w:rsid w:val="00A41876"/>
    <w:rsid w:val="00A4380E"/>
    <w:rsid w:val="00A4460C"/>
    <w:rsid w:val="00A47620"/>
    <w:rsid w:val="00A65520"/>
    <w:rsid w:val="00A77D20"/>
    <w:rsid w:val="00A90EF1"/>
    <w:rsid w:val="00AA0E29"/>
    <w:rsid w:val="00AB2E91"/>
    <w:rsid w:val="00AB6B6A"/>
    <w:rsid w:val="00AC056E"/>
    <w:rsid w:val="00AE7ED9"/>
    <w:rsid w:val="00AF2683"/>
    <w:rsid w:val="00AF7A1A"/>
    <w:rsid w:val="00B032F6"/>
    <w:rsid w:val="00B102BA"/>
    <w:rsid w:val="00B23DF4"/>
    <w:rsid w:val="00B308BF"/>
    <w:rsid w:val="00B327E0"/>
    <w:rsid w:val="00B615D9"/>
    <w:rsid w:val="00BC2476"/>
    <w:rsid w:val="00BC284F"/>
    <w:rsid w:val="00BC45C2"/>
    <w:rsid w:val="00BD35F8"/>
    <w:rsid w:val="00BD3FC5"/>
    <w:rsid w:val="00BE2131"/>
    <w:rsid w:val="00BF3878"/>
    <w:rsid w:val="00BF60F4"/>
    <w:rsid w:val="00C00F2B"/>
    <w:rsid w:val="00C1487C"/>
    <w:rsid w:val="00C3096D"/>
    <w:rsid w:val="00C42D87"/>
    <w:rsid w:val="00C6193B"/>
    <w:rsid w:val="00C6247A"/>
    <w:rsid w:val="00C63872"/>
    <w:rsid w:val="00C72169"/>
    <w:rsid w:val="00C8047C"/>
    <w:rsid w:val="00CA37A7"/>
    <w:rsid w:val="00CA4E95"/>
    <w:rsid w:val="00CB0DF6"/>
    <w:rsid w:val="00CB1DBC"/>
    <w:rsid w:val="00CB1F54"/>
    <w:rsid w:val="00CC080D"/>
    <w:rsid w:val="00CD09E4"/>
    <w:rsid w:val="00CD3741"/>
    <w:rsid w:val="00CE5826"/>
    <w:rsid w:val="00CF4E95"/>
    <w:rsid w:val="00D060E9"/>
    <w:rsid w:val="00D0720A"/>
    <w:rsid w:val="00D079EB"/>
    <w:rsid w:val="00D14CCE"/>
    <w:rsid w:val="00D1667F"/>
    <w:rsid w:val="00D2195C"/>
    <w:rsid w:val="00D22DF5"/>
    <w:rsid w:val="00D44EB8"/>
    <w:rsid w:val="00D46B17"/>
    <w:rsid w:val="00D52025"/>
    <w:rsid w:val="00D64837"/>
    <w:rsid w:val="00D67C87"/>
    <w:rsid w:val="00D80FCB"/>
    <w:rsid w:val="00D97890"/>
    <w:rsid w:val="00DC0A3A"/>
    <w:rsid w:val="00DC2F56"/>
    <w:rsid w:val="00DD1CC8"/>
    <w:rsid w:val="00DE58C9"/>
    <w:rsid w:val="00DF726D"/>
    <w:rsid w:val="00E00493"/>
    <w:rsid w:val="00E2669D"/>
    <w:rsid w:val="00E31D38"/>
    <w:rsid w:val="00E33A78"/>
    <w:rsid w:val="00E536C8"/>
    <w:rsid w:val="00E633B6"/>
    <w:rsid w:val="00E714AA"/>
    <w:rsid w:val="00E742E1"/>
    <w:rsid w:val="00E7468F"/>
    <w:rsid w:val="00E74A54"/>
    <w:rsid w:val="00E83AC2"/>
    <w:rsid w:val="00E83D70"/>
    <w:rsid w:val="00E916EA"/>
    <w:rsid w:val="00E92B0C"/>
    <w:rsid w:val="00E96A82"/>
    <w:rsid w:val="00ED6304"/>
    <w:rsid w:val="00EE57A7"/>
    <w:rsid w:val="00EF081C"/>
    <w:rsid w:val="00EF4D69"/>
    <w:rsid w:val="00F145FA"/>
    <w:rsid w:val="00F15A98"/>
    <w:rsid w:val="00F23FDD"/>
    <w:rsid w:val="00F333B8"/>
    <w:rsid w:val="00F44C8A"/>
    <w:rsid w:val="00F44FE1"/>
    <w:rsid w:val="00F53495"/>
    <w:rsid w:val="00F75944"/>
    <w:rsid w:val="00F90355"/>
    <w:rsid w:val="00F92D2C"/>
    <w:rsid w:val="00F94019"/>
    <w:rsid w:val="00F976F8"/>
    <w:rsid w:val="00FB0263"/>
    <w:rsid w:val="00FC4992"/>
    <w:rsid w:val="00FE5B09"/>
    <w:rsid w:val="00FF74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52AEFF"/>
  <w15:chartTrackingRefBased/>
  <w15:docId w15:val="{7316426A-6795-5349-A1D4-47DA551CB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680F29"/>
  </w:style>
  <w:style w:type="character" w:styleId="Hyperlink">
    <w:name w:val="Hyperlink"/>
    <w:basedOn w:val="DefaultParagraphFont"/>
    <w:uiPriority w:val="99"/>
    <w:semiHidden/>
    <w:unhideWhenUsed/>
    <w:rsid w:val="00680F29"/>
    <w:rPr>
      <w:color w:val="0000FF"/>
      <w:u w:val="single"/>
    </w:rPr>
  </w:style>
  <w:style w:type="character" w:styleId="CommentReference">
    <w:name w:val="annotation reference"/>
    <w:basedOn w:val="DefaultParagraphFont"/>
    <w:uiPriority w:val="99"/>
    <w:semiHidden/>
    <w:unhideWhenUsed/>
    <w:rsid w:val="009D2425"/>
    <w:rPr>
      <w:sz w:val="21"/>
      <w:szCs w:val="21"/>
    </w:rPr>
  </w:style>
  <w:style w:type="paragraph" w:styleId="CommentText">
    <w:name w:val="annotation text"/>
    <w:basedOn w:val="Normal"/>
    <w:link w:val="CommentTextChar"/>
    <w:uiPriority w:val="99"/>
    <w:semiHidden/>
    <w:unhideWhenUsed/>
    <w:rsid w:val="009D2425"/>
    <w:pPr>
      <w:jc w:val="left"/>
    </w:pPr>
  </w:style>
  <w:style w:type="character" w:customStyle="1" w:styleId="CommentTextChar">
    <w:name w:val="Comment Text Char"/>
    <w:basedOn w:val="DefaultParagraphFont"/>
    <w:link w:val="CommentText"/>
    <w:uiPriority w:val="99"/>
    <w:semiHidden/>
    <w:rsid w:val="009D2425"/>
  </w:style>
  <w:style w:type="paragraph" w:styleId="CommentSubject">
    <w:name w:val="annotation subject"/>
    <w:basedOn w:val="CommentText"/>
    <w:next w:val="CommentText"/>
    <w:link w:val="CommentSubjectChar"/>
    <w:uiPriority w:val="99"/>
    <w:semiHidden/>
    <w:unhideWhenUsed/>
    <w:rsid w:val="009D2425"/>
    <w:rPr>
      <w:b/>
      <w:bCs/>
    </w:rPr>
  </w:style>
  <w:style w:type="character" w:customStyle="1" w:styleId="CommentSubjectChar">
    <w:name w:val="Comment Subject Char"/>
    <w:basedOn w:val="CommentTextChar"/>
    <w:link w:val="CommentSubject"/>
    <w:uiPriority w:val="99"/>
    <w:semiHidden/>
    <w:rsid w:val="009D2425"/>
    <w:rPr>
      <w:b/>
      <w:bCs/>
    </w:rPr>
  </w:style>
  <w:style w:type="paragraph" w:styleId="BalloonText">
    <w:name w:val="Balloon Text"/>
    <w:basedOn w:val="Normal"/>
    <w:link w:val="BalloonTextChar"/>
    <w:uiPriority w:val="99"/>
    <w:semiHidden/>
    <w:unhideWhenUsed/>
    <w:rsid w:val="009D2425"/>
    <w:rPr>
      <w:rFonts w:ascii="SimSun" w:eastAsia="SimSun"/>
      <w:sz w:val="18"/>
      <w:szCs w:val="18"/>
    </w:rPr>
  </w:style>
  <w:style w:type="character" w:customStyle="1" w:styleId="BalloonTextChar">
    <w:name w:val="Balloon Text Char"/>
    <w:basedOn w:val="DefaultParagraphFont"/>
    <w:link w:val="BalloonText"/>
    <w:uiPriority w:val="99"/>
    <w:semiHidden/>
    <w:rsid w:val="009D2425"/>
    <w:rPr>
      <w:rFonts w:ascii="SimSun" w:eastAsia="SimSun"/>
      <w:sz w:val="18"/>
      <w:szCs w:val="18"/>
    </w:rPr>
  </w:style>
  <w:style w:type="character" w:customStyle="1" w:styleId="metadata-label">
    <w:name w:val="metadata-label"/>
    <w:basedOn w:val="DefaultParagraphFont"/>
    <w:rsid w:val="000A706A"/>
  </w:style>
  <w:style w:type="character" w:customStyle="1" w:styleId="identifier">
    <w:name w:val="identifier"/>
    <w:basedOn w:val="DefaultParagraphFont"/>
    <w:rsid w:val="00EF4D69"/>
  </w:style>
  <w:style w:type="character" w:customStyle="1" w:styleId="def">
    <w:name w:val="def"/>
    <w:basedOn w:val="DefaultParagraphFont"/>
    <w:rsid w:val="00766580"/>
  </w:style>
  <w:style w:type="paragraph" w:styleId="Header">
    <w:name w:val="header"/>
    <w:basedOn w:val="Normal"/>
    <w:link w:val="HeaderChar"/>
    <w:uiPriority w:val="99"/>
    <w:unhideWhenUsed/>
    <w:rsid w:val="00ED630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D6304"/>
    <w:rPr>
      <w:sz w:val="18"/>
      <w:szCs w:val="18"/>
    </w:rPr>
  </w:style>
  <w:style w:type="paragraph" w:styleId="Footer">
    <w:name w:val="footer"/>
    <w:basedOn w:val="Normal"/>
    <w:link w:val="FooterChar"/>
    <w:uiPriority w:val="99"/>
    <w:unhideWhenUsed/>
    <w:rsid w:val="00ED630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D630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47985">
      <w:bodyDiv w:val="1"/>
      <w:marLeft w:val="0"/>
      <w:marRight w:val="0"/>
      <w:marTop w:val="0"/>
      <w:marBottom w:val="0"/>
      <w:divBdr>
        <w:top w:val="none" w:sz="0" w:space="0" w:color="auto"/>
        <w:left w:val="none" w:sz="0" w:space="0" w:color="auto"/>
        <w:bottom w:val="none" w:sz="0" w:space="0" w:color="auto"/>
        <w:right w:val="none" w:sz="0" w:space="0" w:color="auto"/>
      </w:divBdr>
    </w:div>
    <w:div w:id="368578192">
      <w:bodyDiv w:val="1"/>
      <w:marLeft w:val="0"/>
      <w:marRight w:val="0"/>
      <w:marTop w:val="0"/>
      <w:marBottom w:val="0"/>
      <w:divBdr>
        <w:top w:val="none" w:sz="0" w:space="0" w:color="auto"/>
        <w:left w:val="none" w:sz="0" w:space="0" w:color="auto"/>
        <w:bottom w:val="none" w:sz="0" w:space="0" w:color="auto"/>
        <w:right w:val="none" w:sz="0" w:space="0" w:color="auto"/>
      </w:divBdr>
    </w:div>
    <w:div w:id="526524957">
      <w:bodyDiv w:val="1"/>
      <w:marLeft w:val="0"/>
      <w:marRight w:val="0"/>
      <w:marTop w:val="0"/>
      <w:marBottom w:val="0"/>
      <w:divBdr>
        <w:top w:val="none" w:sz="0" w:space="0" w:color="auto"/>
        <w:left w:val="none" w:sz="0" w:space="0" w:color="auto"/>
        <w:bottom w:val="none" w:sz="0" w:space="0" w:color="auto"/>
        <w:right w:val="none" w:sz="0" w:space="0" w:color="auto"/>
      </w:divBdr>
    </w:div>
    <w:div w:id="884488867">
      <w:bodyDiv w:val="1"/>
      <w:marLeft w:val="0"/>
      <w:marRight w:val="0"/>
      <w:marTop w:val="0"/>
      <w:marBottom w:val="0"/>
      <w:divBdr>
        <w:top w:val="none" w:sz="0" w:space="0" w:color="auto"/>
        <w:left w:val="none" w:sz="0" w:space="0" w:color="auto"/>
        <w:bottom w:val="none" w:sz="0" w:space="0" w:color="auto"/>
        <w:right w:val="none" w:sz="0" w:space="0" w:color="auto"/>
      </w:divBdr>
    </w:div>
    <w:div w:id="1165824312">
      <w:bodyDiv w:val="1"/>
      <w:marLeft w:val="0"/>
      <w:marRight w:val="0"/>
      <w:marTop w:val="0"/>
      <w:marBottom w:val="0"/>
      <w:divBdr>
        <w:top w:val="none" w:sz="0" w:space="0" w:color="auto"/>
        <w:left w:val="none" w:sz="0" w:space="0" w:color="auto"/>
        <w:bottom w:val="none" w:sz="0" w:space="0" w:color="auto"/>
        <w:right w:val="none" w:sz="0" w:space="0" w:color="auto"/>
      </w:divBdr>
    </w:div>
    <w:div w:id="1582105711">
      <w:bodyDiv w:val="1"/>
      <w:marLeft w:val="0"/>
      <w:marRight w:val="0"/>
      <w:marTop w:val="0"/>
      <w:marBottom w:val="0"/>
      <w:divBdr>
        <w:top w:val="none" w:sz="0" w:space="0" w:color="auto"/>
        <w:left w:val="none" w:sz="0" w:space="0" w:color="auto"/>
        <w:bottom w:val="none" w:sz="0" w:space="0" w:color="auto"/>
        <w:right w:val="none" w:sz="0" w:space="0" w:color="auto"/>
      </w:divBdr>
    </w:div>
    <w:div w:id="1650398758">
      <w:bodyDiv w:val="1"/>
      <w:marLeft w:val="0"/>
      <w:marRight w:val="0"/>
      <w:marTop w:val="0"/>
      <w:marBottom w:val="0"/>
      <w:divBdr>
        <w:top w:val="none" w:sz="0" w:space="0" w:color="auto"/>
        <w:left w:val="none" w:sz="0" w:space="0" w:color="auto"/>
        <w:bottom w:val="none" w:sz="0" w:space="0" w:color="auto"/>
        <w:right w:val="none" w:sz="0" w:space="0" w:color="auto"/>
      </w:divBdr>
    </w:div>
    <w:div w:id="1693804736">
      <w:bodyDiv w:val="1"/>
      <w:marLeft w:val="0"/>
      <w:marRight w:val="0"/>
      <w:marTop w:val="0"/>
      <w:marBottom w:val="0"/>
      <w:divBdr>
        <w:top w:val="none" w:sz="0" w:space="0" w:color="auto"/>
        <w:left w:val="none" w:sz="0" w:space="0" w:color="auto"/>
        <w:bottom w:val="none" w:sz="0" w:space="0" w:color="auto"/>
        <w:right w:val="none" w:sz="0" w:space="0" w:color="auto"/>
      </w:divBdr>
    </w:div>
    <w:div w:id="1762793913">
      <w:bodyDiv w:val="1"/>
      <w:marLeft w:val="0"/>
      <w:marRight w:val="0"/>
      <w:marTop w:val="0"/>
      <w:marBottom w:val="0"/>
      <w:divBdr>
        <w:top w:val="none" w:sz="0" w:space="0" w:color="auto"/>
        <w:left w:val="none" w:sz="0" w:space="0" w:color="auto"/>
        <w:bottom w:val="none" w:sz="0" w:space="0" w:color="auto"/>
        <w:right w:val="none" w:sz="0" w:space="0" w:color="auto"/>
      </w:divBdr>
    </w:div>
    <w:div w:id="1922130728">
      <w:bodyDiv w:val="1"/>
      <w:marLeft w:val="0"/>
      <w:marRight w:val="0"/>
      <w:marTop w:val="0"/>
      <w:marBottom w:val="0"/>
      <w:divBdr>
        <w:top w:val="none" w:sz="0" w:space="0" w:color="auto"/>
        <w:left w:val="none" w:sz="0" w:space="0" w:color="auto"/>
        <w:bottom w:val="none" w:sz="0" w:space="0" w:color="auto"/>
        <w:right w:val="none" w:sz="0" w:space="0" w:color="auto"/>
      </w:divBdr>
    </w:div>
    <w:div w:id="2007592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TotalTime>
  <Pages>6</Pages>
  <Words>2690</Words>
  <Characters>15333</Characters>
  <Application>Microsoft Office Word</Application>
  <DocSecurity>0</DocSecurity>
  <Lines>127</Lines>
  <Paragraphs>35</Paragraphs>
  <ScaleCrop>false</ScaleCrop>
  <Company/>
  <LinksUpToDate>false</LinksUpToDate>
  <CharactersWithSpaces>17988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Schrodi Lab</cp:lastModifiedBy>
  <cp:revision>42</cp:revision>
  <dcterms:created xsi:type="dcterms:W3CDTF">2020-03-14T13:45:00Z</dcterms:created>
  <dcterms:modified xsi:type="dcterms:W3CDTF">2020-03-15T05:54:00Z</dcterms:modified>
</cp:coreProperties>
</file>