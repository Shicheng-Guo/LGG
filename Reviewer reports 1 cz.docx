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44419" w14:textId="4CCBA8BC" w:rsidR="00C6247A" w:rsidRPr="00ED6304" w:rsidRDefault="00680F29" w:rsidP="0088732E">
      <w:pPr>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shd w:val="clear" w:color="auto" w:fill="FFFFFF"/>
        </w:rPr>
        <w:t>Reviewer reports:</w:t>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Reviewer #1: Colon cancer is the 3rd lethal malignancy in the world whose early detection would greatly benefit from the blood based measurements, and cell free DNA methylation abnormality has been proved to be one of the most promising biomarkers for early cancer diagnosis in multiple cancer types. In this study, Fan and co-workers identified some differentially methylated CpG sites by comparing DNA methylation profiles of pre-cancer adenoma specimens to normal colon tissue samples, and by integrating other public datasets, Fan and coauthors revealed DNA methylation at promoter of ADHFE1 is the most promising diagnostic biomarker. Overall, the manuscript is well written, and analysis is well done, and the whole study is likely to generate considerable interest in the field. However, some key questions need to be addressed before I make my further decision.</w:t>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shd w:val="clear" w:color="auto" w:fill="FFFFFF"/>
        </w:rPr>
        <w:t xml:space="preserve">1.      </w:t>
      </w:r>
      <w:r w:rsidRPr="0088732E">
        <w:rPr>
          <w:rFonts w:ascii="Times New Roman" w:eastAsiaTheme="minorHAnsi" w:hAnsi="Times New Roman" w:cs="Times New Roman"/>
          <w:b/>
          <w:color w:val="000000"/>
          <w:kern w:val="0"/>
          <w:highlight w:val="cyan"/>
          <w:shd w:val="clear" w:color="auto" w:fill="FFFFFF"/>
        </w:rPr>
        <w:t>The authors profiled DNA methylation for 18 LGA, 22 HGA and 20 normal tissues,</w:t>
      </w:r>
      <w:r w:rsidRPr="00ED6304">
        <w:rPr>
          <w:rFonts w:ascii="Times New Roman" w:eastAsiaTheme="minorHAnsi" w:hAnsi="Times New Roman" w:cs="Times New Roman"/>
          <w:b/>
          <w:color w:val="000000"/>
          <w:kern w:val="0"/>
          <w:shd w:val="clear" w:color="auto" w:fill="FFFFFF"/>
        </w:rPr>
        <w:t xml:space="preserve"> and found significant DNA methylation differences across them. Authors should provide a detailed QC metrics and DNA methylation correlation coefficient across samples within each tissue type to demonstrate the technique reproducibility and methylation homogeneity in each tissue type.</w:t>
      </w:r>
    </w:p>
    <w:p w14:paraId="03A11CAA" w14:textId="01A93515" w:rsidR="008E5333" w:rsidRDefault="00DC2F56" w:rsidP="0088732E">
      <w:pPr>
        <w:snapToGrid w:val="0"/>
        <w:spacing w:afterLines="50" w:after="163"/>
        <w:rPr>
          <w:ins w:id="0" w:author="Schrodi Lab" w:date="2020-03-14T22:37:00Z"/>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t xml:space="preserve">Thank you for the suggestion. </w:t>
      </w:r>
      <w:ins w:id="1" w:author="czeng" w:date="2020-03-14T09:11:00Z">
        <w:r w:rsidR="005A1CD4">
          <w:rPr>
            <w:rFonts w:ascii="Times New Roman" w:eastAsiaTheme="minorHAnsi" w:hAnsi="Times New Roman" w:cs="Times New Roman"/>
            <w:color w:val="000000"/>
            <w:kern w:val="0"/>
            <w:shd w:val="clear" w:color="auto" w:fill="FFFFFF"/>
          </w:rPr>
          <w:t xml:space="preserve">We described </w:t>
        </w:r>
      </w:ins>
      <w:del w:id="2" w:author="czeng" w:date="2020-03-14T09:11:00Z">
        <w:r w:rsidR="00262636" w:rsidRPr="00ED6304" w:rsidDel="005A1CD4">
          <w:rPr>
            <w:rFonts w:ascii="Times New Roman" w:eastAsiaTheme="minorHAnsi" w:hAnsi="Times New Roman" w:cs="Times New Roman"/>
            <w:color w:val="000000"/>
            <w:kern w:val="0"/>
            <w:shd w:val="clear" w:color="auto" w:fill="FFFFFF"/>
          </w:rPr>
          <w:delText>F</w:delText>
        </w:r>
      </w:del>
      <w:ins w:id="3" w:author="czeng" w:date="2020-03-14T09:10:00Z">
        <w:r w:rsidR="005A1CD4">
          <w:rPr>
            <w:rFonts w:ascii="Times New Roman" w:eastAsiaTheme="minorHAnsi" w:hAnsi="Times New Roman" w:cs="Times New Roman"/>
            <w:color w:val="000000"/>
            <w:kern w:val="0"/>
            <w:shd w:val="clear" w:color="auto" w:fill="FFFFFF"/>
          </w:rPr>
          <w:t>QC</w:t>
        </w:r>
      </w:ins>
      <w:ins w:id="4" w:author="czeng" w:date="2020-03-14T09:09:00Z">
        <w:r w:rsidR="005A1CD4">
          <w:rPr>
            <w:rFonts w:ascii="Times New Roman" w:eastAsiaTheme="minorHAnsi" w:hAnsi="Times New Roman" w:cs="Times New Roman"/>
            <w:color w:val="000000"/>
            <w:kern w:val="0"/>
            <w:shd w:val="clear" w:color="auto" w:fill="FFFFFF"/>
          </w:rPr>
          <w:t xml:space="preserve"> </w:t>
        </w:r>
      </w:ins>
      <w:ins w:id="5" w:author="czeng" w:date="2020-03-14T09:10:00Z">
        <w:r w:rsidR="005A1CD4">
          <w:rPr>
            <w:rFonts w:ascii="Times New Roman" w:eastAsiaTheme="minorHAnsi" w:hAnsi="Times New Roman" w:cs="Times New Roman"/>
            <w:color w:val="000000"/>
            <w:kern w:val="0"/>
            <w:shd w:val="clear" w:color="auto" w:fill="FFFFFF"/>
          </w:rPr>
          <w:t>details</w:t>
        </w:r>
      </w:ins>
      <w:ins w:id="6" w:author="czeng" w:date="2020-03-14T09:12:00Z">
        <w:r w:rsidR="005A1CD4">
          <w:rPr>
            <w:rFonts w:ascii="Times New Roman" w:eastAsiaTheme="minorHAnsi" w:hAnsi="Times New Roman" w:cs="Times New Roman"/>
            <w:color w:val="000000"/>
            <w:kern w:val="0"/>
            <w:shd w:val="clear" w:color="auto" w:fill="FFFFFF"/>
          </w:rPr>
          <w:t xml:space="preserve"> in </w:t>
        </w:r>
      </w:ins>
      <w:ins w:id="7" w:author="czeng" w:date="2020-03-14T09:13:00Z">
        <w:r w:rsidR="005A1CD4">
          <w:rPr>
            <w:rFonts w:ascii="Times New Roman" w:eastAsiaTheme="minorHAnsi" w:hAnsi="Times New Roman" w:cs="Times New Roman"/>
            <w:color w:val="000000"/>
            <w:kern w:val="0"/>
            <w:shd w:val="clear" w:color="auto" w:fill="FFFFFF"/>
          </w:rPr>
          <w:t xml:space="preserve">the part of </w:t>
        </w:r>
      </w:ins>
      <w:ins w:id="8" w:author="czeng" w:date="2020-03-14T09:12:00Z">
        <w:r w:rsidR="005A1CD4">
          <w:rPr>
            <w:rFonts w:ascii="Times New Roman" w:eastAsiaTheme="minorHAnsi" w:hAnsi="Times New Roman" w:cs="Times New Roman"/>
            <w:color w:val="000000"/>
            <w:kern w:val="0"/>
            <w:shd w:val="clear" w:color="auto" w:fill="FFFFFF"/>
          </w:rPr>
          <w:t>Methods</w:t>
        </w:r>
      </w:ins>
      <w:ins w:id="9" w:author="czeng" w:date="2020-03-14T09:13:00Z">
        <w:r w:rsidR="005A1CD4">
          <w:rPr>
            <w:rFonts w:ascii="Times New Roman" w:eastAsiaTheme="minorHAnsi" w:hAnsi="Times New Roman" w:cs="Times New Roman"/>
            <w:color w:val="000000"/>
            <w:kern w:val="0"/>
            <w:shd w:val="clear" w:color="auto" w:fill="FFFFFF"/>
          </w:rPr>
          <w:t xml:space="preserve"> and </w:t>
        </w:r>
      </w:ins>
      <w:ins w:id="10" w:author="czeng" w:date="2020-03-14T20:01:00Z">
        <w:r w:rsidR="00E916EA">
          <w:rPr>
            <w:rFonts w:ascii="Times New Roman" w:eastAsiaTheme="minorHAnsi" w:hAnsi="Times New Roman" w:cs="Times New Roman" w:hint="eastAsia"/>
            <w:color w:val="000000"/>
            <w:kern w:val="0"/>
            <w:shd w:val="clear" w:color="auto" w:fill="FFFFFF"/>
          </w:rPr>
          <w:t xml:space="preserve">a </w:t>
        </w:r>
      </w:ins>
      <w:ins w:id="11" w:author="czeng" w:date="2020-03-14T09:54:00Z">
        <w:r w:rsidR="00471488">
          <w:rPr>
            <w:rFonts w:ascii="Times New Roman" w:eastAsiaTheme="minorHAnsi" w:hAnsi="Times New Roman" w:cs="Times New Roman"/>
            <w:color w:val="000000"/>
            <w:kern w:val="0"/>
            <w:shd w:val="clear" w:color="auto" w:fill="FFFFFF"/>
          </w:rPr>
          <w:t>few</w:t>
        </w:r>
      </w:ins>
      <w:ins w:id="12" w:author="czeng" w:date="2020-03-14T09:13:00Z">
        <w:r w:rsidR="005A1CD4">
          <w:rPr>
            <w:rFonts w:ascii="Times New Roman" w:eastAsiaTheme="minorHAnsi" w:hAnsi="Times New Roman" w:cs="Times New Roman"/>
            <w:color w:val="000000"/>
            <w:kern w:val="0"/>
            <w:shd w:val="clear" w:color="auto" w:fill="FFFFFF"/>
          </w:rPr>
          <w:t xml:space="preserve"> </w:t>
        </w:r>
      </w:ins>
      <w:ins w:id="13" w:author="czeng" w:date="2020-03-14T20:01:00Z">
        <w:r w:rsidR="00E916EA">
          <w:rPr>
            <w:rFonts w:ascii="Times New Roman" w:eastAsiaTheme="minorHAnsi" w:hAnsi="Times New Roman" w:cs="Times New Roman"/>
            <w:color w:val="000000"/>
            <w:kern w:val="0"/>
            <w:shd w:val="clear" w:color="auto" w:fill="FFFFFF"/>
          </w:rPr>
          <w:t>additional</w:t>
        </w:r>
      </w:ins>
      <w:ins w:id="14" w:author="czeng" w:date="2020-03-14T09:51:00Z">
        <w:r w:rsidR="00471488">
          <w:rPr>
            <w:rFonts w:ascii="Times New Roman" w:eastAsiaTheme="minorHAnsi" w:hAnsi="Times New Roman" w:cs="Times New Roman"/>
            <w:color w:val="000000"/>
            <w:kern w:val="0"/>
            <w:shd w:val="clear" w:color="auto" w:fill="FFFFFF"/>
          </w:rPr>
          <w:t xml:space="preserve"> statement</w:t>
        </w:r>
      </w:ins>
      <w:ins w:id="15" w:author="czeng" w:date="2020-03-14T20:02:00Z">
        <w:r w:rsidR="00E916EA">
          <w:rPr>
            <w:rFonts w:ascii="Times New Roman" w:eastAsiaTheme="minorHAnsi" w:hAnsi="Times New Roman" w:cs="Times New Roman"/>
            <w:color w:val="000000"/>
            <w:kern w:val="0"/>
            <w:shd w:val="clear" w:color="auto" w:fill="FFFFFF"/>
          </w:rPr>
          <w:t>s</w:t>
        </w:r>
      </w:ins>
      <w:ins w:id="16" w:author="czeng" w:date="2020-03-14T09:13:00Z">
        <w:r w:rsidR="005A1CD4">
          <w:rPr>
            <w:rFonts w:ascii="Times New Roman" w:eastAsiaTheme="minorHAnsi" w:hAnsi="Times New Roman" w:cs="Times New Roman"/>
            <w:color w:val="000000"/>
            <w:kern w:val="0"/>
            <w:shd w:val="clear" w:color="auto" w:fill="FFFFFF"/>
          </w:rPr>
          <w:t xml:space="preserve"> w</w:t>
        </w:r>
      </w:ins>
      <w:ins w:id="17" w:author="czeng" w:date="2020-03-14T09:52:00Z">
        <w:r w:rsidR="00471488">
          <w:rPr>
            <w:rFonts w:ascii="Times New Roman" w:eastAsiaTheme="minorHAnsi" w:hAnsi="Times New Roman" w:cs="Times New Roman"/>
            <w:color w:val="000000"/>
            <w:kern w:val="0"/>
            <w:shd w:val="clear" w:color="auto" w:fill="FFFFFF"/>
          </w:rPr>
          <w:t>as</w:t>
        </w:r>
      </w:ins>
      <w:ins w:id="18" w:author="czeng" w:date="2020-03-14T09:13:00Z">
        <w:r w:rsidR="005A1CD4">
          <w:rPr>
            <w:rFonts w:ascii="Times New Roman" w:eastAsiaTheme="minorHAnsi" w:hAnsi="Times New Roman" w:cs="Times New Roman"/>
            <w:color w:val="000000"/>
            <w:kern w:val="0"/>
            <w:shd w:val="clear" w:color="auto" w:fill="FFFFFF"/>
          </w:rPr>
          <w:t xml:space="preserve"> included in revised version. Basically</w:t>
        </w:r>
      </w:ins>
      <w:del w:id="19" w:author="czeng" w:date="2020-03-14T09:10:00Z">
        <w:r w:rsidR="00C6247A" w:rsidRPr="00ED6304" w:rsidDel="005A1CD4">
          <w:rPr>
            <w:rFonts w:ascii="Times New Roman" w:eastAsiaTheme="minorHAnsi" w:hAnsi="Times New Roman" w:cs="Times New Roman"/>
            <w:color w:val="000000"/>
            <w:kern w:val="0"/>
            <w:shd w:val="clear" w:color="auto" w:fill="FFFFFF"/>
          </w:rPr>
          <w:delText>irstly</w:delText>
        </w:r>
      </w:del>
      <w:r w:rsidR="00262636" w:rsidRPr="00ED6304">
        <w:rPr>
          <w:rFonts w:ascii="Times New Roman" w:eastAsiaTheme="minorHAnsi" w:hAnsi="Times New Roman" w:cs="Times New Roman"/>
          <w:color w:val="000000"/>
          <w:kern w:val="0"/>
          <w:shd w:val="clear" w:color="auto" w:fill="FFFFFF"/>
        </w:rPr>
        <w:t>, we tr</w:t>
      </w:r>
      <w:ins w:id="20" w:author="czeng" w:date="2020-03-14T09:10:00Z">
        <w:r w:rsidR="005A1CD4">
          <w:rPr>
            <w:rFonts w:ascii="Times New Roman" w:eastAsiaTheme="minorHAnsi" w:hAnsi="Times New Roman" w:cs="Times New Roman"/>
            <w:color w:val="000000"/>
            <w:kern w:val="0"/>
            <w:shd w:val="clear" w:color="auto" w:fill="FFFFFF"/>
          </w:rPr>
          <w:t>ied first</w:t>
        </w:r>
      </w:ins>
      <w:del w:id="21" w:author="czeng" w:date="2020-03-14T09:10:00Z">
        <w:r w:rsidR="00262636" w:rsidRPr="00ED6304" w:rsidDel="005A1CD4">
          <w:rPr>
            <w:rFonts w:ascii="Times New Roman" w:eastAsiaTheme="minorHAnsi" w:hAnsi="Times New Roman" w:cs="Times New Roman"/>
            <w:color w:val="000000"/>
            <w:kern w:val="0"/>
            <w:shd w:val="clear" w:color="auto" w:fill="FFFFFF"/>
          </w:rPr>
          <w:delText>y</w:delText>
        </w:r>
      </w:del>
      <w:r w:rsidR="00262636" w:rsidRPr="00ED6304">
        <w:rPr>
          <w:rFonts w:ascii="Times New Roman" w:eastAsiaTheme="minorHAnsi" w:hAnsi="Times New Roman" w:cs="Times New Roman"/>
          <w:color w:val="000000"/>
          <w:kern w:val="0"/>
          <w:shd w:val="clear" w:color="auto" w:fill="FFFFFF"/>
        </w:rPr>
        <w:t xml:space="preserve"> to ensure</w:t>
      </w:r>
      <w:ins w:id="22" w:author="czeng" w:date="2020-03-14T09:11:00Z">
        <w:r w:rsidR="005A1CD4">
          <w:rPr>
            <w:rFonts w:ascii="Times New Roman" w:eastAsiaTheme="minorHAnsi" w:hAnsi="Times New Roman" w:cs="Times New Roman"/>
            <w:color w:val="000000"/>
            <w:kern w:val="0"/>
            <w:shd w:val="clear" w:color="auto" w:fill="FFFFFF"/>
          </w:rPr>
          <w:t xml:space="preserve"> similar </w:t>
        </w:r>
      </w:ins>
      <w:del w:id="23" w:author="czeng" w:date="2020-03-14T09:13:00Z">
        <w:r w:rsidR="00262636" w:rsidRPr="00ED6304" w:rsidDel="005A1CD4">
          <w:rPr>
            <w:rFonts w:ascii="Times New Roman" w:eastAsiaTheme="minorHAnsi" w:hAnsi="Times New Roman" w:cs="Times New Roman"/>
            <w:color w:val="000000"/>
            <w:kern w:val="0"/>
            <w:shd w:val="clear" w:color="auto" w:fill="FFFFFF"/>
          </w:rPr>
          <w:delText xml:space="preserve"> </w:delText>
        </w:r>
      </w:del>
      <w:del w:id="24" w:author="czeng" w:date="2020-03-14T09:14:00Z">
        <w:r w:rsidR="00262636" w:rsidRPr="00ED6304" w:rsidDel="005A1CD4">
          <w:rPr>
            <w:rFonts w:ascii="Times New Roman" w:eastAsiaTheme="minorHAnsi" w:hAnsi="Times New Roman" w:cs="Times New Roman"/>
            <w:color w:val="000000"/>
            <w:kern w:val="0"/>
            <w:shd w:val="clear" w:color="auto" w:fill="FFFFFF"/>
          </w:rPr>
          <w:delText xml:space="preserve">that the </w:delText>
        </w:r>
      </w:del>
      <w:r w:rsidR="00262636" w:rsidRPr="00ED6304">
        <w:rPr>
          <w:rFonts w:ascii="Times New Roman" w:eastAsiaTheme="minorHAnsi" w:hAnsi="Times New Roman" w:cs="Times New Roman"/>
          <w:color w:val="000000"/>
          <w:kern w:val="0"/>
          <w:shd w:val="clear" w:color="auto" w:fill="FFFFFF"/>
        </w:rPr>
        <w:t>number</w:t>
      </w:r>
      <w:ins w:id="25" w:author="czeng" w:date="2020-03-14T09:14:00Z">
        <w:r w:rsidR="005A1CD4">
          <w:rPr>
            <w:rFonts w:ascii="Times New Roman" w:eastAsiaTheme="minorHAnsi" w:hAnsi="Times New Roman" w:cs="Times New Roman"/>
            <w:color w:val="000000"/>
            <w:kern w:val="0"/>
            <w:shd w:val="clear" w:color="auto" w:fill="FFFFFF"/>
          </w:rPr>
          <w:t>s</w:t>
        </w:r>
      </w:ins>
      <w:r w:rsidR="00262636" w:rsidRPr="00ED6304">
        <w:rPr>
          <w:rFonts w:ascii="Times New Roman" w:eastAsiaTheme="minorHAnsi" w:hAnsi="Times New Roman" w:cs="Times New Roman"/>
          <w:color w:val="000000"/>
          <w:kern w:val="0"/>
          <w:shd w:val="clear" w:color="auto" w:fill="FFFFFF"/>
        </w:rPr>
        <w:t xml:space="preserve"> of Normal, LGA and HGA </w:t>
      </w:r>
      <w:ins w:id="26" w:author="czeng" w:date="2020-03-14T09:14:00Z">
        <w:r w:rsidR="005A1CD4">
          <w:rPr>
            <w:rFonts w:ascii="Times New Roman" w:eastAsiaTheme="minorHAnsi" w:hAnsi="Times New Roman" w:cs="Times New Roman"/>
            <w:color w:val="000000"/>
            <w:kern w:val="0"/>
            <w:shd w:val="clear" w:color="auto" w:fill="FFFFFF"/>
          </w:rPr>
          <w:t xml:space="preserve">samples </w:t>
        </w:r>
      </w:ins>
      <w:r w:rsidR="00262636" w:rsidRPr="00ED6304">
        <w:rPr>
          <w:rFonts w:ascii="Times New Roman" w:eastAsiaTheme="minorHAnsi" w:hAnsi="Times New Roman" w:cs="Times New Roman"/>
          <w:color w:val="000000"/>
          <w:kern w:val="0"/>
          <w:shd w:val="clear" w:color="auto" w:fill="FFFFFF"/>
        </w:rPr>
        <w:t xml:space="preserve">on each </w:t>
      </w:r>
      <w:del w:id="27" w:author="czeng" w:date="2020-03-14T20:02:00Z">
        <w:r w:rsidR="00262636" w:rsidRPr="00ED6304" w:rsidDel="00E916EA">
          <w:rPr>
            <w:rFonts w:ascii="Times New Roman" w:eastAsiaTheme="minorHAnsi" w:hAnsi="Times New Roman" w:cs="Times New Roman"/>
            <w:color w:val="000000"/>
            <w:kern w:val="0"/>
            <w:shd w:val="clear" w:color="auto" w:fill="FFFFFF"/>
          </w:rPr>
          <w:delText xml:space="preserve">arrry </w:delText>
        </w:r>
      </w:del>
      <w:ins w:id="28" w:author="czeng" w:date="2020-03-14T20:02:00Z">
        <w:r w:rsidR="00E916EA" w:rsidRPr="00ED6304">
          <w:rPr>
            <w:rFonts w:ascii="Times New Roman" w:eastAsiaTheme="minorHAnsi" w:hAnsi="Times New Roman" w:cs="Times New Roman"/>
            <w:color w:val="000000"/>
            <w:kern w:val="0"/>
            <w:shd w:val="clear" w:color="auto" w:fill="FFFFFF"/>
          </w:rPr>
          <w:t>arr</w:t>
        </w:r>
        <w:r w:rsidR="00E916EA">
          <w:rPr>
            <w:rFonts w:ascii="Times New Roman" w:eastAsiaTheme="minorHAnsi" w:hAnsi="Times New Roman" w:cs="Times New Roman"/>
            <w:color w:val="000000"/>
            <w:kern w:val="0"/>
            <w:shd w:val="clear" w:color="auto" w:fill="FFFFFF"/>
          </w:rPr>
          <w:t>a</w:t>
        </w:r>
        <w:r w:rsidR="00E916EA" w:rsidRPr="00ED6304">
          <w:rPr>
            <w:rFonts w:ascii="Times New Roman" w:eastAsiaTheme="minorHAnsi" w:hAnsi="Times New Roman" w:cs="Times New Roman"/>
            <w:color w:val="000000"/>
            <w:kern w:val="0"/>
            <w:shd w:val="clear" w:color="auto" w:fill="FFFFFF"/>
          </w:rPr>
          <w:t>y</w:t>
        </w:r>
      </w:ins>
      <w:del w:id="29" w:author="czeng" w:date="2020-03-14T20:03:00Z">
        <w:r w:rsidR="00262636" w:rsidRPr="00ED6304" w:rsidDel="00E916EA">
          <w:rPr>
            <w:rFonts w:ascii="Times New Roman" w:eastAsiaTheme="minorHAnsi" w:hAnsi="Times New Roman" w:cs="Times New Roman"/>
            <w:color w:val="000000"/>
            <w:kern w:val="0"/>
            <w:shd w:val="clear" w:color="auto" w:fill="FFFFFF"/>
          </w:rPr>
          <w:delText>is similar</w:delText>
        </w:r>
      </w:del>
      <w:r w:rsidR="00262636" w:rsidRPr="00ED6304">
        <w:rPr>
          <w:rFonts w:ascii="Times New Roman" w:eastAsiaTheme="minorHAnsi" w:hAnsi="Times New Roman" w:cs="Times New Roman"/>
          <w:color w:val="000000"/>
          <w:kern w:val="0"/>
          <w:shd w:val="clear" w:color="auto" w:fill="FFFFFF"/>
        </w:rPr>
        <w:t>.</w:t>
      </w:r>
      <w:bookmarkStart w:id="30" w:name="OLE_LINK31"/>
      <w:bookmarkStart w:id="31" w:name="OLE_LINK42"/>
      <w:ins w:id="32" w:author="czeng" w:date="2020-03-14T09:52:00Z">
        <w:r w:rsidR="00471488">
          <w:rPr>
            <w:rFonts w:ascii="Times New Roman" w:eastAsiaTheme="minorHAnsi" w:hAnsi="Times New Roman" w:cs="Times New Roman"/>
            <w:color w:val="000000"/>
            <w:kern w:val="0"/>
            <w:shd w:val="clear" w:color="auto" w:fill="FFFFFF"/>
          </w:rPr>
          <w:t xml:space="preserve"> </w:t>
        </w:r>
      </w:ins>
      <w:r w:rsidR="00D46B17">
        <w:rPr>
          <w:rFonts w:ascii="Times New Roman" w:eastAsiaTheme="minorHAnsi" w:hAnsi="Times New Roman" w:cs="Times New Roman"/>
          <w:color w:val="000000"/>
          <w:kern w:val="0"/>
          <w:shd w:val="clear" w:color="auto" w:fill="FFFFFF"/>
        </w:rPr>
        <w:t>T</w:t>
      </w:r>
      <w:r w:rsidR="00D46B17" w:rsidRPr="00D46B17">
        <w:rPr>
          <w:rFonts w:ascii="Times New Roman" w:eastAsiaTheme="minorHAnsi" w:hAnsi="Times New Roman" w:cs="Times New Roman"/>
          <w:color w:val="000000"/>
          <w:kern w:val="0"/>
          <w:shd w:val="clear" w:color="auto" w:fill="FFFFFF"/>
        </w:rPr>
        <w:t xml:space="preserve">hen, </w:t>
      </w:r>
      <w:del w:id="33" w:author="czeng" w:date="2020-03-14T20:07:00Z">
        <w:r w:rsidR="00D46B17" w:rsidRPr="00D46B17" w:rsidDel="00E916EA">
          <w:rPr>
            <w:rFonts w:ascii="Times New Roman" w:eastAsiaTheme="minorHAnsi" w:hAnsi="Times New Roman" w:cs="Times New Roman"/>
            <w:color w:val="000000"/>
            <w:kern w:val="0"/>
            <w:shd w:val="clear" w:color="auto" w:fill="FFFFFF"/>
          </w:rPr>
          <w:delText>the raw data from the array was processed using</w:delText>
        </w:r>
      </w:del>
      <w:ins w:id="34" w:author="czeng" w:date="2020-03-14T20:07:00Z">
        <w:r w:rsidR="00E916EA">
          <w:rPr>
            <w:rFonts w:ascii="Times New Roman" w:eastAsiaTheme="minorHAnsi" w:hAnsi="Times New Roman" w:cs="Times New Roman"/>
            <w:color w:val="000000"/>
            <w:kern w:val="0"/>
            <w:shd w:val="clear" w:color="auto" w:fill="FFFFFF"/>
          </w:rPr>
          <w:t>we used</w:t>
        </w:r>
      </w:ins>
      <w:r w:rsidR="00D46B17" w:rsidRPr="00D46B17">
        <w:rPr>
          <w:rFonts w:ascii="Times New Roman" w:eastAsiaTheme="minorHAnsi" w:hAnsi="Times New Roman" w:cs="Times New Roman"/>
          <w:color w:val="000000"/>
          <w:kern w:val="0"/>
          <w:shd w:val="clear" w:color="auto" w:fill="FFFFFF"/>
        </w:rPr>
        <w:t xml:space="preserve"> </w:t>
      </w:r>
      <w:del w:id="35" w:author="czeng" w:date="2020-03-14T20:04:00Z">
        <w:r w:rsidR="00D46B17" w:rsidRPr="00D46B17" w:rsidDel="00E916EA">
          <w:rPr>
            <w:rFonts w:ascii="Times New Roman" w:eastAsiaTheme="minorHAnsi" w:hAnsi="Times New Roman" w:cs="Times New Roman"/>
            <w:color w:val="000000"/>
            <w:kern w:val="0"/>
            <w:shd w:val="clear" w:color="auto" w:fill="FFFFFF"/>
          </w:rPr>
          <w:delText>The</w:delText>
        </w:r>
        <w:bookmarkStart w:id="36" w:name="OLE_LINK169"/>
        <w:bookmarkStart w:id="37" w:name="OLE_LINK170"/>
        <w:r w:rsidR="00D46B17" w:rsidRPr="00D46B17" w:rsidDel="00E916EA">
          <w:rPr>
            <w:rFonts w:ascii="Times New Roman" w:eastAsiaTheme="minorHAnsi" w:hAnsi="Times New Roman" w:cs="Times New Roman"/>
            <w:color w:val="000000"/>
            <w:kern w:val="0"/>
            <w:shd w:val="clear" w:color="auto" w:fill="FFFFFF"/>
          </w:rPr>
          <w:delText xml:space="preserve"> </w:delText>
        </w:r>
      </w:del>
      <w:ins w:id="38" w:author="czeng" w:date="2020-03-14T20:04:00Z">
        <w:r w:rsidR="00E916EA">
          <w:rPr>
            <w:rFonts w:ascii="Times New Roman" w:eastAsiaTheme="minorHAnsi" w:hAnsi="Times New Roman" w:cs="Times New Roman"/>
            <w:color w:val="000000"/>
            <w:kern w:val="0"/>
            <w:shd w:val="clear" w:color="auto" w:fill="FFFFFF"/>
          </w:rPr>
          <w:t>t</w:t>
        </w:r>
        <w:r w:rsidR="00E916EA" w:rsidRPr="00D46B17">
          <w:rPr>
            <w:rFonts w:ascii="Times New Roman" w:eastAsiaTheme="minorHAnsi" w:hAnsi="Times New Roman" w:cs="Times New Roman"/>
            <w:color w:val="000000"/>
            <w:kern w:val="0"/>
            <w:shd w:val="clear" w:color="auto" w:fill="FFFFFF"/>
          </w:rPr>
          <w:t xml:space="preserve">he </w:t>
        </w:r>
      </w:ins>
      <w:del w:id="39" w:author="czeng" w:date="2020-03-14T20:09:00Z">
        <w:r w:rsidR="00D46B17" w:rsidRPr="00D46B17" w:rsidDel="00113FC0">
          <w:rPr>
            <w:rFonts w:ascii="Times New Roman" w:eastAsiaTheme="minorHAnsi" w:hAnsi="Times New Roman" w:cs="Times New Roman"/>
            <w:color w:val="000000"/>
            <w:kern w:val="0"/>
            <w:shd w:val="clear" w:color="auto" w:fill="FFFFFF"/>
          </w:rPr>
          <w:delText xml:space="preserve">GenomeStudio </w:delText>
        </w:r>
      </w:del>
      <w:r w:rsidR="00D46B17" w:rsidRPr="00D46B17">
        <w:rPr>
          <w:rFonts w:ascii="Times New Roman" w:eastAsiaTheme="minorHAnsi" w:hAnsi="Times New Roman" w:cs="Times New Roman"/>
          <w:color w:val="000000"/>
          <w:kern w:val="0"/>
          <w:shd w:val="clear" w:color="auto" w:fill="FFFFFF"/>
        </w:rPr>
        <w:t>Methylation</w:t>
      </w:r>
      <w:bookmarkEnd w:id="36"/>
      <w:bookmarkEnd w:id="37"/>
      <w:del w:id="40" w:author="czeng" w:date="2020-03-14T20:10:00Z">
        <w:r w:rsidR="00D46B17" w:rsidRPr="00D46B17" w:rsidDel="00113FC0">
          <w:rPr>
            <w:rFonts w:ascii="Times New Roman" w:eastAsiaTheme="minorHAnsi" w:hAnsi="Times New Roman" w:cs="Times New Roman"/>
            <w:color w:val="000000"/>
            <w:kern w:val="0"/>
            <w:shd w:val="clear" w:color="auto" w:fill="FFFFFF"/>
          </w:rPr>
          <w:delText xml:space="preserve"> (version 1.8, Illumina) </w:delText>
        </w:r>
      </w:del>
      <w:ins w:id="41" w:author="czeng" w:date="2020-03-14T20:10:00Z">
        <w:r w:rsidR="00113FC0">
          <w:rPr>
            <w:rFonts w:ascii="Times New Roman" w:eastAsiaTheme="minorHAnsi" w:hAnsi="Times New Roman" w:cs="Times New Roman"/>
            <w:color w:val="000000"/>
            <w:kern w:val="0"/>
            <w:shd w:val="clear" w:color="auto" w:fill="FFFFFF"/>
          </w:rPr>
          <w:t xml:space="preserve"> </w:t>
        </w:r>
      </w:ins>
      <w:r w:rsidR="00D46B17" w:rsidRPr="00D46B17">
        <w:rPr>
          <w:rFonts w:ascii="Times New Roman" w:eastAsiaTheme="minorHAnsi" w:hAnsi="Times New Roman" w:cs="Times New Roman"/>
          <w:color w:val="000000"/>
          <w:kern w:val="0"/>
          <w:shd w:val="clear" w:color="auto" w:fill="FFFFFF"/>
        </w:rPr>
        <w:t xml:space="preserve">module </w:t>
      </w:r>
      <w:ins w:id="42" w:author="czeng" w:date="2020-03-14T20:09:00Z">
        <w:r w:rsidR="00113FC0">
          <w:rPr>
            <w:rFonts w:ascii="Times New Roman" w:eastAsiaTheme="minorHAnsi" w:hAnsi="Times New Roman" w:cs="Times New Roman"/>
            <w:color w:val="000000"/>
            <w:kern w:val="0"/>
            <w:shd w:val="clear" w:color="auto" w:fill="FFFFFF"/>
          </w:rPr>
          <w:t xml:space="preserve">in </w:t>
        </w:r>
        <w:proofErr w:type="spellStart"/>
        <w:r w:rsidR="00113FC0" w:rsidRPr="00D46B17">
          <w:rPr>
            <w:rFonts w:ascii="Times New Roman" w:eastAsiaTheme="minorHAnsi" w:hAnsi="Times New Roman" w:cs="Times New Roman"/>
            <w:color w:val="000000"/>
            <w:kern w:val="0"/>
            <w:shd w:val="clear" w:color="auto" w:fill="FFFFFF"/>
          </w:rPr>
          <w:t>GenomeStudio</w:t>
        </w:r>
      </w:ins>
      <w:proofErr w:type="spellEnd"/>
      <w:ins w:id="43" w:author="czeng" w:date="2020-03-14T20:10:00Z">
        <w:r w:rsidR="00113FC0" w:rsidRPr="00D46B17">
          <w:rPr>
            <w:rFonts w:ascii="Times New Roman" w:eastAsiaTheme="minorHAnsi" w:hAnsi="Times New Roman" w:cs="Times New Roman"/>
            <w:color w:val="000000"/>
            <w:kern w:val="0"/>
            <w:shd w:val="clear" w:color="auto" w:fill="FFFFFF"/>
          </w:rPr>
          <w:t xml:space="preserve"> </w:t>
        </w:r>
      </w:ins>
      <w:ins w:id="44" w:author="czeng" w:date="2020-03-14T20:17:00Z">
        <w:r w:rsidR="00113FC0">
          <w:rPr>
            <w:rFonts w:ascii="Times New Roman" w:eastAsiaTheme="minorHAnsi" w:hAnsi="Times New Roman" w:cs="Times New Roman"/>
            <w:color w:val="000000"/>
            <w:kern w:val="0"/>
            <w:shd w:val="clear" w:color="auto" w:fill="FFFFFF"/>
          </w:rPr>
          <w:t>software</w:t>
        </w:r>
        <w:r w:rsidR="00113FC0" w:rsidRPr="00D46B17">
          <w:rPr>
            <w:rFonts w:ascii="Times New Roman" w:eastAsiaTheme="minorHAnsi" w:hAnsi="Times New Roman" w:cs="Times New Roman"/>
            <w:color w:val="000000"/>
            <w:kern w:val="0"/>
            <w:shd w:val="clear" w:color="auto" w:fill="FFFFFF"/>
          </w:rPr>
          <w:t xml:space="preserve"> </w:t>
        </w:r>
      </w:ins>
      <w:ins w:id="45" w:author="czeng" w:date="2020-03-14T20:10:00Z">
        <w:r w:rsidR="00113FC0" w:rsidRPr="00D46B17">
          <w:rPr>
            <w:rFonts w:ascii="Times New Roman" w:eastAsiaTheme="minorHAnsi" w:hAnsi="Times New Roman" w:cs="Times New Roman"/>
            <w:color w:val="000000"/>
            <w:kern w:val="0"/>
            <w:shd w:val="clear" w:color="auto" w:fill="FFFFFF"/>
          </w:rPr>
          <w:t xml:space="preserve">(version 1.8, Illumina) </w:t>
        </w:r>
      </w:ins>
      <w:ins w:id="46" w:author="czeng" w:date="2020-03-14T20:07:00Z">
        <w:r w:rsidR="00E916EA">
          <w:rPr>
            <w:rFonts w:ascii="Times New Roman" w:eastAsiaTheme="minorHAnsi" w:hAnsi="Times New Roman" w:cs="Times New Roman"/>
            <w:color w:val="000000"/>
            <w:kern w:val="0"/>
            <w:shd w:val="clear" w:color="auto" w:fill="FFFFFF"/>
          </w:rPr>
          <w:t xml:space="preserve">for data processing including </w:t>
        </w:r>
      </w:ins>
      <w:del w:id="47" w:author="czeng" w:date="2020-03-14T20:07:00Z">
        <w:r w:rsidR="00D46B17" w:rsidRPr="00D46B17" w:rsidDel="00E916EA">
          <w:rPr>
            <w:rFonts w:ascii="Times New Roman" w:eastAsiaTheme="minorHAnsi" w:hAnsi="Times New Roman" w:cs="Times New Roman"/>
            <w:color w:val="000000"/>
            <w:kern w:val="0"/>
            <w:shd w:val="clear" w:color="auto" w:fill="FFFFFF"/>
          </w:rPr>
          <w:delText xml:space="preserve">which calculated methylation levels. The GenomeStudio is the </w:delText>
        </w:r>
        <w:r w:rsidR="00D46B17" w:rsidRPr="00D46B17" w:rsidDel="00E916EA">
          <w:rPr>
            <w:rFonts w:ascii="Times New Roman" w:eastAsiaTheme="minorHAnsi" w:hAnsi="Times New Roman" w:cs="Times New Roman" w:hint="eastAsia"/>
            <w:color w:val="000000"/>
            <w:kern w:val="0"/>
            <w:shd w:val="clear" w:color="auto" w:fill="FFFFFF"/>
          </w:rPr>
          <w:delText>official</w:delText>
        </w:r>
        <w:r w:rsidR="00D46B17" w:rsidRPr="00D46B17" w:rsidDel="00E916EA">
          <w:rPr>
            <w:rFonts w:ascii="Times New Roman" w:eastAsiaTheme="minorHAnsi" w:hAnsi="Times New Roman" w:cs="Times New Roman"/>
            <w:color w:val="000000"/>
            <w:kern w:val="0"/>
            <w:shd w:val="clear" w:color="auto" w:fill="FFFFFF"/>
          </w:rPr>
          <w:delText xml:space="preserve"> </w:delText>
        </w:r>
        <w:r w:rsidR="00D46B17" w:rsidRPr="00D46B17" w:rsidDel="00E916EA">
          <w:rPr>
            <w:rFonts w:ascii="Times New Roman" w:eastAsiaTheme="minorHAnsi" w:hAnsi="Times New Roman" w:cs="Times New Roman" w:hint="eastAsia"/>
            <w:color w:val="000000"/>
            <w:kern w:val="0"/>
            <w:shd w:val="clear" w:color="auto" w:fill="FFFFFF"/>
          </w:rPr>
          <w:delText>so</w:delText>
        </w:r>
        <w:r w:rsidR="00D46B17" w:rsidRPr="00D46B17" w:rsidDel="00E916EA">
          <w:rPr>
            <w:rFonts w:ascii="Times New Roman" w:eastAsiaTheme="minorHAnsi" w:hAnsi="Times New Roman" w:cs="Times New Roman"/>
            <w:color w:val="000000"/>
            <w:kern w:val="0"/>
            <w:shd w:val="clear" w:color="auto" w:fill="FFFFFF"/>
          </w:rPr>
          <w:delText>ftware for array data processing of Illumina, which integrates data normalization, background adjustment. And mehthylation calculation.</w:delText>
        </w:r>
        <w:r w:rsidR="00D46B17" w:rsidRPr="00D46B17" w:rsidDel="00E916EA">
          <w:rPr>
            <w:rFonts w:ascii="Times New Roman" w:eastAsiaTheme="minorHAnsi" w:hAnsi="Times New Roman" w:cs="Times New Roman" w:hint="eastAsia"/>
            <w:color w:val="000000"/>
            <w:kern w:val="0"/>
            <w:shd w:val="clear" w:color="auto" w:fill="FFFFFF"/>
          </w:rPr>
          <w:delText xml:space="preserve"> </w:delText>
        </w:r>
        <w:r w:rsidR="00D46B17" w:rsidRPr="00D46B17" w:rsidDel="00E916EA">
          <w:rPr>
            <w:rFonts w:ascii="Times New Roman" w:eastAsiaTheme="minorHAnsi" w:hAnsi="Times New Roman" w:cs="Times New Roman"/>
            <w:color w:val="000000"/>
            <w:kern w:val="0"/>
            <w:shd w:val="clear" w:color="auto" w:fill="FFFFFF"/>
          </w:rPr>
          <w:delText>N</w:delText>
        </w:r>
      </w:del>
      <w:ins w:id="48" w:author="czeng" w:date="2020-03-14T20:10:00Z">
        <w:r w:rsidR="00113FC0">
          <w:rPr>
            <w:rFonts w:ascii="Times New Roman" w:eastAsiaTheme="minorHAnsi" w:hAnsi="Times New Roman" w:cs="Times New Roman"/>
            <w:color w:val="000000"/>
            <w:kern w:val="0"/>
            <w:shd w:val="clear" w:color="auto" w:fill="FFFFFF"/>
          </w:rPr>
          <w:t>n</w:t>
        </w:r>
      </w:ins>
      <w:r w:rsidR="00D46B17" w:rsidRPr="00D46B17">
        <w:rPr>
          <w:rFonts w:ascii="Times New Roman" w:eastAsiaTheme="minorHAnsi" w:hAnsi="Times New Roman" w:cs="Times New Roman"/>
          <w:color w:val="000000"/>
          <w:kern w:val="0"/>
          <w:shd w:val="clear" w:color="auto" w:fill="FFFFFF"/>
        </w:rPr>
        <w:t>ormalization</w:t>
      </w:r>
      <w:ins w:id="49" w:author="czeng" w:date="2020-03-14T20:07:00Z">
        <w:r w:rsidR="00E916EA">
          <w:rPr>
            <w:rFonts w:ascii="Times New Roman" w:eastAsiaTheme="minorHAnsi" w:hAnsi="Times New Roman" w:cs="Times New Roman"/>
            <w:color w:val="000000"/>
            <w:kern w:val="0"/>
            <w:shd w:val="clear" w:color="auto" w:fill="FFFFFF"/>
          </w:rPr>
          <w:t>,</w:t>
        </w:r>
      </w:ins>
      <w:r w:rsidR="00D46B17" w:rsidRPr="00D46B17">
        <w:rPr>
          <w:rFonts w:ascii="Times New Roman" w:eastAsiaTheme="minorHAnsi" w:hAnsi="Times New Roman" w:cs="Times New Roman"/>
          <w:color w:val="000000"/>
          <w:kern w:val="0"/>
          <w:shd w:val="clear" w:color="auto" w:fill="FFFFFF"/>
        </w:rPr>
        <w:t xml:space="preserve"> </w:t>
      </w:r>
      <w:del w:id="50" w:author="czeng" w:date="2020-03-14T20:08:00Z">
        <w:r w:rsidR="00D46B17" w:rsidRPr="00D46B17" w:rsidDel="00E916EA">
          <w:rPr>
            <w:rFonts w:ascii="Times New Roman" w:eastAsiaTheme="minorHAnsi" w:hAnsi="Times New Roman" w:cs="Times New Roman"/>
            <w:color w:val="000000"/>
            <w:kern w:val="0"/>
            <w:shd w:val="clear" w:color="auto" w:fill="FFFFFF"/>
          </w:rPr>
          <w:delText xml:space="preserve">was performed by comparing with control probes when set </w:delText>
        </w:r>
        <w:r w:rsidR="00D46B17" w:rsidRPr="00D46B17" w:rsidDel="00E916EA">
          <w:rPr>
            <w:rFonts w:ascii="Times New Roman" w:eastAsiaTheme="minorHAnsi" w:hAnsi="Times New Roman" w:cs="Times New Roman" w:hint="eastAsia"/>
            <w:color w:val="000000"/>
            <w:kern w:val="0"/>
            <w:shd w:val="clear" w:color="auto" w:fill="FFFFFF"/>
          </w:rPr>
          <w:delText>the</w:delText>
        </w:r>
        <w:r w:rsidR="00D46B17" w:rsidRPr="00D46B17" w:rsidDel="00E916EA">
          <w:rPr>
            <w:rFonts w:ascii="Times New Roman" w:eastAsiaTheme="minorHAnsi" w:hAnsi="Times New Roman" w:cs="Times New Roman"/>
            <w:color w:val="000000"/>
            <w:kern w:val="0"/>
            <w:shd w:val="clear" w:color="auto" w:fill="FFFFFF"/>
          </w:rPr>
          <w:delText xml:space="preserve"> option as controls, and </w:delText>
        </w:r>
      </w:del>
      <w:r w:rsidR="00D46B17" w:rsidRPr="00D46B17">
        <w:rPr>
          <w:rFonts w:ascii="Times New Roman" w:eastAsiaTheme="minorHAnsi" w:hAnsi="Times New Roman" w:cs="Times New Roman"/>
          <w:color w:val="000000"/>
          <w:kern w:val="0"/>
          <w:shd w:val="clear" w:color="auto" w:fill="FFFFFF"/>
        </w:rPr>
        <w:t>background adjustment</w:t>
      </w:r>
      <w:ins w:id="51" w:author="czeng" w:date="2020-03-14T20:08:00Z">
        <w:r w:rsidR="00E916EA">
          <w:rPr>
            <w:rFonts w:ascii="Times New Roman" w:eastAsiaTheme="minorHAnsi" w:hAnsi="Times New Roman" w:cs="Times New Roman"/>
            <w:color w:val="000000"/>
            <w:kern w:val="0"/>
            <w:shd w:val="clear" w:color="auto" w:fill="FFFFFF"/>
          </w:rPr>
          <w:t>, and methylation calculation</w:t>
        </w:r>
      </w:ins>
      <w:del w:id="52" w:author="czeng" w:date="2020-03-14T20:08:00Z">
        <w:r w:rsidR="00D46B17" w:rsidRPr="00D46B17" w:rsidDel="00E916EA">
          <w:rPr>
            <w:rFonts w:ascii="Times New Roman" w:eastAsiaTheme="minorHAnsi" w:hAnsi="Times New Roman" w:cs="Times New Roman"/>
            <w:color w:val="000000"/>
            <w:kern w:val="0"/>
            <w:shd w:val="clear" w:color="auto" w:fill="FFFFFF"/>
          </w:rPr>
          <w:delText xml:space="preserve"> was performed automatically by the software selecting Subtract Background</w:delText>
        </w:r>
      </w:del>
      <w:r w:rsidR="00D46B17" w:rsidRPr="00D46B17">
        <w:rPr>
          <w:rFonts w:ascii="Times New Roman" w:eastAsiaTheme="minorHAnsi" w:hAnsi="Times New Roman" w:cs="Times New Roman"/>
          <w:color w:val="000000"/>
          <w:kern w:val="0"/>
          <w:shd w:val="clear" w:color="auto" w:fill="FFFFFF"/>
        </w:rPr>
        <w:t>.</w:t>
      </w:r>
      <w:bookmarkEnd w:id="30"/>
      <w:bookmarkEnd w:id="31"/>
      <w:ins w:id="53" w:author="czeng" w:date="2020-03-14T20:10:00Z">
        <w:r w:rsidR="00113FC0" w:rsidRPr="00ED6304" w:rsidDel="00113FC0">
          <w:rPr>
            <w:rFonts w:ascii="Times New Roman" w:eastAsiaTheme="minorHAnsi" w:hAnsi="Times New Roman" w:cs="Times New Roman"/>
            <w:color w:val="000000"/>
            <w:kern w:val="0"/>
            <w:shd w:val="clear" w:color="auto" w:fill="FFFFFF"/>
          </w:rPr>
          <w:t xml:space="preserve"> </w:t>
        </w:r>
      </w:ins>
      <w:ins w:id="54" w:author="czeng" w:date="2020-03-14T20:16:00Z">
        <w:r w:rsidR="00113FC0">
          <w:rPr>
            <w:rFonts w:ascii="Times New Roman" w:eastAsiaTheme="minorHAnsi" w:hAnsi="Times New Roman" w:cs="Times New Roman"/>
            <w:color w:val="000000"/>
            <w:kern w:val="0"/>
            <w:shd w:val="clear" w:color="auto" w:fill="FFFFFF"/>
          </w:rPr>
          <w:t xml:space="preserve">To ensure above </w:t>
        </w:r>
      </w:ins>
      <w:ins w:id="55" w:author="czeng" w:date="2020-03-14T20:17:00Z">
        <w:r w:rsidR="00113FC0">
          <w:rPr>
            <w:rFonts w:ascii="Times New Roman" w:eastAsiaTheme="minorHAnsi" w:hAnsi="Times New Roman" w:cs="Times New Roman"/>
            <w:color w:val="000000"/>
            <w:kern w:val="0"/>
            <w:shd w:val="clear" w:color="auto" w:fill="FFFFFF"/>
          </w:rPr>
          <w:t>QC</w:t>
        </w:r>
      </w:ins>
      <w:ins w:id="56" w:author="czeng" w:date="2020-03-14T20:18:00Z">
        <w:r w:rsidR="00113FC0">
          <w:rPr>
            <w:rFonts w:ascii="Times New Roman" w:eastAsiaTheme="minorHAnsi" w:hAnsi="Times New Roman" w:cs="Times New Roman"/>
            <w:color w:val="000000"/>
            <w:kern w:val="0"/>
            <w:shd w:val="clear" w:color="auto" w:fill="FFFFFF"/>
          </w:rPr>
          <w:t xml:space="preserve"> process, we also conducted a similar procedure in </w:t>
        </w:r>
      </w:ins>
      <w:proofErr w:type="spellStart"/>
      <w:ins w:id="57" w:author="Schrodi Lab" w:date="2020-03-14T22:40:00Z">
        <w:r w:rsidR="00E742E1" w:rsidRPr="00E742E1">
          <w:rPr>
            <w:rFonts w:ascii="Times New Roman" w:eastAsiaTheme="minorHAnsi" w:hAnsi="Times New Roman" w:cs="Times New Roman"/>
            <w:color w:val="000000"/>
            <w:kern w:val="0"/>
            <w:shd w:val="clear" w:color="auto" w:fill="FFFFFF"/>
          </w:rPr>
          <w:t>ChAMP</w:t>
        </w:r>
        <w:proofErr w:type="spellEnd"/>
        <w:r w:rsidR="00E742E1">
          <w:rPr>
            <w:rFonts w:ascii="Times New Roman" w:eastAsiaTheme="minorHAnsi" w:hAnsi="Times New Roman" w:cs="Times New Roman"/>
            <w:color w:val="000000"/>
            <w:kern w:val="0"/>
            <w:shd w:val="clear" w:color="auto" w:fill="FFFFFF"/>
          </w:rPr>
          <w:t xml:space="preserve"> </w:t>
        </w:r>
      </w:ins>
      <w:ins w:id="58" w:author="czeng" w:date="2020-03-14T20:19:00Z">
        <w:del w:id="59" w:author="Schrodi Lab" w:date="2020-03-14T22:40:00Z">
          <w:r w:rsidR="003270B9" w:rsidRPr="003270B9" w:rsidDel="00E742E1">
            <w:rPr>
              <w:rFonts w:ascii="Times New Roman" w:eastAsiaTheme="minorHAnsi" w:hAnsi="Times New Roman" w:cs="Times New Roman"/>
              <w:color w:val="000000"/>
              <w:kern w:val="0"/>
              <w:highlight w:val="cyan"/>
              <w:shd w:val="clear" w:color="auto" w:fill="FFFFFF"/>
              <w:rPrChange w:id="60" w:author="czeng" w:date="2020-03-14T20:19:00Z">
                <w:rPr>
                  <w:rFonts w:ascii="Times New Roman" w:eastAsiaTheme="minorHAnsi" w:hAnsi="Times New Roman" w:cs="Times New Roman"/>
                  <w:color w:val="000000"/>
                  <w:kern w:val="0"/>
                  <w:shd w:val="clear" w:color="auto" w:fill="FFFFFF"/>
                </w:rPr>
              </w:rPrChange>
            </w:rPr>
            <w:delText>xx</w:delText>
          </w:r>
        </w:del>
      </w:ins>
      <w:ins w:id="61" w:author="czeng" w:date="2020-03-14T20:17:00Z">
        <w:del w:id="62" w:author="Schrodi Lab" w:date="2020-03-14T22:40:00Z">
          <w:r w:rsidR="00113FC0" w:rsidDel="00E742E1">
            <w:rPr>
              <w:rFonts w:ascii="Times New Roman" w:eastAsiaTheme="minorHAnsi" w:hAnsi="Times New Roman" w:cs="Times New Roman"/>
              <w:color w:val="000000"/>
              <w:kern w:val="0"/>
              <w:shd w:val="clear" w:color="auto" w:fill="FFFFFF"/>
            </w:rPr>
            <w:delText xml:space="preserve"> </w:delText>
          </w:r>
        </w:del>
      </w:ins>
      <w:ins w:id="63" w:author="czeng" w:date="2020-03-14T20:19:00Z">
        <w:r w:rsidR="003270B9">
          <w:rPr>
            <w:rFonts w:ascii="Times New Roman" w:eastAsiaTheme="minorHAnsi" w:hAnsi="Times New Roman" w:cs="Times New Roman"/>
            <w:color w:val="000000"/>
            <w:kern w:val="0"/>
            <w:shd w:val="clear" w:color="auto" w:fill="FFFFFF"/>
          </w:rPr>
          <w:t xml:space="preserve">package and the </w:t>
        </w:r>
      </w:ins>
      <w:ins w:id="64" w:author="czeng" w:date="2020-03-14T20:20:00Z">
        <w:r w:rsidR="003270B9">
          <w:rPr>
            <w:rFonts w:ascii="Times New Roman" w:eastAsiaTheme="minorHAnsi" w:hAnsi="Times New Roman" w:cs="Times New Roman"/>
            <w:color w:val="000000"/>
            <w:kern w:val="0"/>
            <w:shd w:val="clear" w:color="auto" w:fill="FFFFFF"/>
          </w:rPr>
          <w:t xml:space="preserve">evaluation </w:t>
        </w:r>
      </w:ins>
      <w:ins w:id="65" w:author="czeng" w:date="2020-03-14T20:19:00Z">
        <w:r w:rsidR="003270B9">
          <w:rPr>
            <w:rFonts w:ascii="Times New Roman" w:eastAsiaTheme="minorHAnsi" w:hAnsi="Times New Roman" w:cs="Times New Roman"/>
            <w:color w:val="000000"/>
            <w:kern w:val="0"/>
            <w:shd w:val="clear" w:color="auto" w:fill="FFFFFF"/>
          </w:rPr>
          <w:t xml:space="preserve">report was included in this revised manuscript. </w:t>
        </w:r>
      </w:ins>
      <w:del w:id="66" w:author="czeng" w:date="2020-03-14T20:20:00Z">
        <w:r w:rsidR="008E5333" w:rsidRPr="00ED6304" w:rsidDel="003270B9">
          <w:rPr>
            <w:rFonts w:ascii="Times New Roman" w:eastAsiaTheme="minorHAnsi" w:hAnsi="Times New Roman" w:cs="Times New Roman"/>
            <w:color w:val="000000"/>
            <w:kern w:val="0"/>
            <w:shd w:val="clear" w:color="auto" w:fill="FFFFFF"/>
          </w:rPr>
          <w:delText>Finally, for the effect of QC, PCA and tSNE visualized data of all probes which have not been further processed, and it is not difficult to see that the biological differences caused by disease state are clear on the whole.</w:delText>
        </w:r>
      </w:del>
    </w:p>
    <w:p w14:paraId="0157387C" w14:textId="7898B6A5" w:rsidR="004F7588" w:rsidRDefault="004F7588" w:rsidP="0088732E">
      <w:pPr>
        <w:snapToGrid w:val="0"/>
        <w:spacing w:afterLines="50" w:after="163"/>
        <w:rPr>
          <w:ins w:id="67" w:author="Schrodi Lab" w:date="2020-03-14T22:37:00Z"/>
          <w:rFonts w:ascii="Times New Roman" w:eastAsiaTheme="minorHAnsi" w:hAnsi="Times New Roman" w:cs="Times New Roman"/>
          <w:color w:val="000000"/>
          <w:kern w:val="0"/>
          <w:shd w:val="clear" w:color="auto" w:fill="FFFFFF"/>
        </w:rPr>
      </w:pPr>
      <w:ins w:id="68" w:author="Schrodi Lab" w:date="2020-03-14T22:38:00Z">
        <w:r w:rsidRPr="004F7588">
          <w:rPr>
            <w:rFonts w:ascii="Times New Roman" w:eastAsiaTheme="minorHAnsi" w:hAnsi="Times New Roman" w:cs="Times New Roman"/>
            <w:noProof/>
            <w:color w:val="000000"/>
            <w:kern w:val="0"/>
            <w:shd w:val="clear" w:color="auto" w:fill="FFFFFF"/>
          </w:rPr>
          <w:drawing>
            <wp:inline distT="0" distB="0" distL="0" distR="0" wp14:anchorId="15A3D18E" wp14:editId="6BF320D5">
              <wp:extent cx="3164774" cy="201314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13978" cy="2044444"/>
                      </a:xfrm>
                      <a:prstGeom prst="rect">
                        <a:avLst/>
                      </a:prstGeom>
                      <a:noFill/>
                      <a:ln>
                        <a:noFill/>
                      </a:ln>
                    </pic:spPr>
                  </pic:pic>
                </a:graphicData>
              </a:graphic>
            </wp:inline>
          </w:drawing>
        </w:r>
      </w:ins>
      <w:ins w:id="69" w:author="Schrodi Lab" w:date="2020-03-14T22:37:00Z">
        <w:r w:rsidRPr="004F7588">
          <w:rPr>
            <w:rFonts w:ascii="Times New Roman" w:eastAsiaTheme="minorHAnsi" w:hAnsi="Times New Roman" w:cs="Times New Roman"/>
            <w:noProof/>
            <w:color w:val="000000"/>
            <w:kern w:val="0"/>
            <w:shd w:val="clear" w:color="auto" w:fill="FFFFFF"/>
          </w:rPr>
          <w:drawing>
            <wp:inline distT="0" distB="0" distL="0" distR="0" wp14:anchorId="3B805187" wp14:editId="5AE5F937">
              <wp:extent cx="3111335" cy="20151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5277" cy="2063058"/>
                      </a:xfrm>
                      <a:prstGeom prst="rect">
                        <a:avLst/>
                      </a:prstGeom>
                      <a:noFill/>
                      <a:ln>
                        <a:noFill/>
                      </a:ln>
                    </pic:spPr>
                  </pic:pic>
                </a:graphicData>
              </a:graphic>
            </wp:inline>
          </w:drawing>
        </w:r>
      </w:ins>
    </w:p>
    <w:p w14:paraId="52B95518" w14:textId="2B02680D" w:rsidR="004F7588" w:rsidRDefault="004F7588" w:rsidP="0088732E">
      <w:pPr>
        <w:snapToGrid w:val="0"/>
        <w:spacing w:afterLines="50" w:after="163"/>
        <w:rPr>
          <w:ins w:id="70" w:author="Schrodi Lab" w:date="2020-03-14T22:37:00Z"/>
          <w:rFonts w:ascii="Times New Roman" w:eastAsiaTheme="minorHAnsi" w:hAnsi="Times New Roman" w:cs="Times New Roman"/>
          <w:color w:val="000000"/>
          <w:kern w:val="0"/>
          <w:shd w:val="clear" w:color="auto" w:fill="FFFFFF"/>
        </w:rPr>
      </w:pPr>
      <w:bookmarkStart w:id="71" w:name="_GoBack"/>
      <w:bookmarkEnd w:id="71"/>
    </w:p>
    <w:p w14:paraId="165E934A" w14:textId="45454C2F" w:rsidR="004F7588" w:rsidRDefault="004F7588" w:rsidP="0088732E">
      <w:pPr>
        <w:snapToGrid w:val="0"/>
        <w:spacing w:afterLines="50" w:after="163"/>
        <w:rPr>
          <w:ins w:id="72" w:author="Schrodi Lab" w:date="2020-03-14T22:37:00Z"/>
          <w:rFonts w:ascii="Times New Roman" w:eastAsiaTheme="minorHAnsi" w:hAnsi="Times New Roman" w:cs="Times New Roman"/>
          <w:color w:val="000000"/>
          <w:kern w:val="0"/>
          <w:shd w:val="clear" w:color="auto" w:fill="FFFFFF"/>
        </w:rPr>
      </w:pPr>
    </w:p>
    <w:p w14:paraId="0E8879CC" w14:textId="77777777" w:rsidR="004F7588" w:rsidRPr="00ED6304" w:rsidRDefault="004F7588" w:rsidP="0088732E">
      <w:pPr>
        <w:snapToGrid w:val="0"/>
        <w:spacing w:afterLines="50" w:after="163"/>
        <w:rPr>
          <w:rFonts w:ascii="Times New Roman" w:eastAsiaTheme="minorHAnsi" w:hAnsi="Times New Roman" w:cs="Times New Roman"/>
          <w:color w:val="000000"/>
          <w:kern w:val="0"/>
          <w:shd w:val="clear" w:color="auto" w:fill="FFFFFF"/>
        </w:rPr>
      </w:pPr>
    </w:p>
    <w:p w14:paraId="2C463470" w14:textId="14A9C8F4" w:rsidR="00DF726D"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2.      Little information is provided for the therapy regimen for the patients whom the authors obtained specimens from. Different drugs may have different levels of effects in shaping the DNA methylation, or are they all treatment naïve?</w:t>
      </w:r>
    </w:p>
    <w:p w14:paraId="0A35577F" w14:textId="3B516E18" w:rsidR="0088500F" w:rsidRPr="00ED6304" w:rsidRDefault="00D22DF5" w:rsidP="0088732E">
      <w:pPr>
        <w:widowControl/>
        <w:snapToGrid w:val="0"/>
        <w:spacing w:afterLines="50" w:after="163"/>
        <w:rPr>
          <w:rFonts w:ascii="Times New Roman" w:eastAsiaTheme="minorHAnsi" w:hAnsi="Times New Roman" w:cs="Times New Roman"/>
          <w:color w:val="FF0000"/>
          <w:kern w:val="0"/>
        </w:rPr>
      </w:pPr>
      <w:r>
        <w:rPr>
          <w:rFonts w:ascii="Times New Roman" w:eastAsiaTheme="minorHAnsi" w:hAnsi="Times New Roman" w:cs="Times New Roman"/>
          <w:color w:val="000000"/>
          <w:kern w:val="0"/>
        </w:rPr>
        <w:t xml:space="preserve">In our revised version, a list showing patient information was included. </w:t>
      </w:r>
      <w:bookmarkStart w:id="73" w:name="OLE_LINK164"/>
      <w:bookmarkStart w:id="74" w:name="OLE_LINK165"/>
      <w:r>
        <w:rPr>
          <w:rFonts w:ascii="Times New Roman" w:eastAsiaTheme="minorHAnsi" w:hAnsi="Times New Roman" w:cs="Times New Roman"/>
          <w:color w:val="000000"/>
          <w:kern w:val="0"/>
        </w:rPr>
        <w:t>In brief, a</w:t>
      </w:r>
      <w:r w:rsidR="008E5333" w:rsidRPr="00ED6304">
        <w:rPr>
          <w:rFonts w:ascii="Times New Roman" w:eastAsiaTheme="minorHAnsi" w:hAnsi="Times New Roman" w:cs="Times New Roman"/>
          <w:color w:val="000000"/>
          <w:kern w:val="0"/>
        </w:rPr>
        <w:t xml:space="preserve">ll the patients </w:t>
      </w:r>
      <w:r>
        <w:rPr>
          <w:rFonts w:ascii="Times New Roman" w:eastAsiaTheme="minorHAnsi" w:hAnsi="Times New Roman" w:cs="Times New Roman"/>
          <w:color w:val="000000"/>
          <w:kern w:val="0"/>
        </w:rPr>
        <w:t>were</w:t>
      </w:r>
      <w:r w:rsidRPr="00ED6304">
        <w:rPr>
          <w:rFonts w:ascii="Times New Roman" w:eastAsiaTheme="minorHAnsi" w:hAnsi="Times New Roman" w:cs="Times New Roman"/>
          <w:color w:val="000000"/>
          <w:kern w:val="0"/>
        </w:rPr>
        <w:t xml:space="preserve"> </w:t>
      </w:r>
      <w:r w:rsidR="008E5333" w:rsidRPr="00ED6304">
        <w:rPr>
          <w:rFonts w:ascii="Times New Roman" w:eastAsiaTheme="minorHAnsi" w:hAnsi="Times New Roman" w:cs="Times New Roman"/>
          <w:color w:val="000000"/>
          <w:kern w:val="0"/>
        </w:rPr>
        <w:t>drug treatment nai</w:t>
      </w:r>
      <w:r w:rsidR="0088500F" w:rsidRPr="00ED6304">
        <w:rPr>
          <w:rFonts w:ascii="Times New Roman" w:eastAsiaTheme="minorHAnsi" w:hAnsi="Times New Roman" w:cs="Times New Roman"/>
          <w:color w:val="000000"/>
          <w:kern w:val="0"/>
        </w:rPr>
        <w:t>ve</w:t>
      </w:r>
      <w:bookmarkStart w:id="75" w:name="OLE_LINK27"/>
      <w:bookmarkStart w:id="76" w:name="OLE_LINK28"/>
      <w:r w:rsidR="0088500F" w:rsidRPr="00ED6304">
        <w:rPr>
          <w:rFonts w:ascii="Times New Roman" w:eastAsiaTheme="minorHAnsi" w:hAnsi="Times New Roman" w:cs="Times New Roman"/>
          <w:color w:val="000000"/>
          <w:kern w:val="0"/>
        </w:rPr>
        <w:t xml:space="preserve"> </w:t>
      </w:r>
      <w:bookmarkEnd w:id="75"/>
      <w:bookmarkEnd w:id="76"/>
      <w:r w:rsidR="0088500F" w:rsidRPr="00ED6304">
        <w:rPr>
          <w:rFonts w:ascii="Times New Roman" w:eastAsiaTheme="minorHAnsi" w:hAnsi="Times New Roman" w:cs="Times New Roman"/>
          <w:color w:val="000000"/>
          <w:kern w:val="0"/>
        </w:rPr>
        <w:t>(</w:t>
      </w:r>
      <w:proofErr w:type="gramStart"/>
      <w:r w:rsidR="0088500F" w:rsidRPr="00ED6304">
        <w:rPr>
          <w:rFonts w:ascii="Times New Roman" w:eastAsiaTheme="minorHAnsi" w:hAnsi="Times New Roman" w:cs="Times New Roman"/>
          <w:color w:val="000000"/>
          <w:kern w:val="0"/>
        </w:rPr>
        <w:t>no any</w:t>
      </w:r>
      <w:proofErr w:type="gramEnd"/>
      <w:r w:rsidR="0088500F" w:rsidRPr="00ED6304">
        <w:rPr>
          <w:rFonts w:ascii="Times New Roman" w:eastAsiaTheme="minorHAnsi" w:hAnsi="Times New Roman" w:cs="Times New Roman"/>
          <w:color w:val="000000"/>
          <w:kern w:val="0"/>
        </w:rPr>
        <w:t xml:space="preserve"> treatment </w:t>
      </w:r>
      <w:r>
        <w:rPr>
          <w:rFonts w:ascii="Times New Roman" w:eastAsiaTheme="minorHAnsi" w:hAnsi="Times New Roman" w:cs="Times New Roman"/>
          <w:color w:val="000000"/>
          <w:kern w:val="0"/>
        </w:rPr>
        <w:t>before</w:t>
      </w:r>
      <w:r w:rsidR="0088500F" w:rsidRPr="00ED6304">
        <w:rPr>
          <w:rFonts w:ascii="Times New Roman" w:eastAsiaTheme="minorHAnsi" w:hAnsi="Times New Roman" w:cs="Times New Roman"/>
          <w:color w:val="000000"/>
          <w:kern w:val="0"/>
        </w:rPr>
        <w:t xml:space="preserve"> the</w:t>
      </w:r>
      <w:r>
        <w:rPr>
          <w:rFonts w:ascii="Times New Roman" w:eastAsiaTheme="minorHAnsi" w:hAnsi="Times New Roman" w:cs="Times New Roman"/>
          <w:color w:val="000000"/>
          <w:kern w:val="0"/>
        </w:rPr>
        <w:t>ir</w:t>
      </w:r>
      <w:r w:rsidR="0088500F" w:rsidRPr="00ED6304">
        <w:rPr>
          <w:rFonts w:ascii="Times New Roman" w:eastAsiaTheme="minorHAnsi" w:hAnsi="Times New Roman" w:cs="Times New Roman"/>
          <w:color w:val="000000"/>
          <w:kern w:val="0"/>
        </w:rPr>
        <w:t xml:space="preserve"> surger</w:t>
      </w:r>
      <w:r w:rsidR="001302DB">
        <w:rPr>
          <w:rFonts w:ascii="Times New Roman" w:eastAsiaTheme="minorHAnsi" w:hAnsi="Times New Roman" w:cs="Times New Roman"/>
          <w:color w:val="000000"/>
          <w:kern w:val="0"/>
        </w:rPr>
        <w:t>ies</w:t>
      </w:r>
      <w:r w:rsidR="0088500F" w:rsidRPr="00ED6304">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except for one with </w:t>
      </w:r>
      <w:bookmarkStart w:id="77" w:name="OLE_LINK156"/>
      <w:bookmarkStart w:id="78" w:name="OLE_LINK157"/>
      <w:r w:rsidR="001302DB">
        <w:rPr>
          <w:rFonts w:ascii="Times New Roman" w:eastAsiaTheme="minorHAnsi" w:hAnsi="Times New Roman" w:cs="Times New Roman"/>
          <w:color w:val="000000"/>
          <w:kern w:val="0"/>
        </w:rPr>
        <w:t>chemo- and radio-therapies</w:t>
      </w:r>
      <w:bookmarkEnd w:id="77"/>
      <w:bookmarkEnd w:id="78"/>
      <w:r w:rsidR="001302DB">
        <w:rPr>
          <w:rFonts w:ascii="Times New Roman" w:eastAsiaTheme="minorHAnsi" w:hAnsi="Times New Roman" w:cs="Times New Roman"/>
          <w:color w:val="000000"/>
          <w:kern w:val="0"/>
        </w:rPr>
        <w:t xml:space="preserve"> 8 months prior to his surgery</w:t>
      </w:r>
      <w:bookmarkEnd w:id="73"/>
      <w:bookmarkEnd w:id="74"/>
      <w:r w:rsidR="008E5333" w:rsidRPr="00ED6304">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t>
      </w:r>
    </w:p>
    <w:p w14:paraId="38DE2752" w14:textId="3E92F038" w:rsidR="000A706A" w:rsidRPr="00ED6304" w:rsidRDefault="00680F29"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 xml:space="preserve">3.      </w:t>
      </w:r>
      <w:r w:rsidRPr="00AF2683">
        <w:rPr>
          <w:rFonts w:ascii="Times New Roman" w:eastAsiaTheme="minorHAnsi" w:hAnsi="Times New Roman" w:cs="Times New Roman"/>
          <w:b/>
          <w:color w:val="000000"/>
          <w:kern w:val="0"/>
          <w:highlight w:val="cyan"/>
          <w:shd w:val="clear" w:color="auto" w:fill="FFFFFF"/>
        </w:rPr>
        <w:t>This is a key point, since the authors identified some differentially methylation CpG</w:t>
      </w:r>
      <w:r w:rsidRPr="00ED6304">
        <w:rPr>
          <w:rFonts w:ascii="Times New Roman" w:eastAsiaTheme="minorHAnsi" w:hAnsi="Times New Roman" w:cs="Times New Roman"/>
          <w:b/>
          <w:color w:val="000000"/>
          <w:kern w:val="0"/>
          <w:shd w:val="clear" w:color="auto" w:fill="FFFFFF"/>
        </w:rPr>
        <w:t xml:space="preserve"> sites and claimed some of the sites might be useful for early detection. The author should check the methylation </w:t>
      </w:r>
      <w:r w:rsidRPr="00ED6304">
        <w:rPr>
          <w:rFonts w:ascii="Times New Roman" w:eastAsiaTheme="minorHAnsi" w:hAnsi="Times New Roman" w:cs="Times New Roman"/>
          <w:b/>
          <w:color w:val="000000"/>
          <w:kern w:val="0"/>
          <w:shd w:val="clear" w:color="auto" w:fill="FFFFFF"/>
        </w:rPr>
        <w:lastRenderedPageBreak/>
        <w:t>status of these CpG sites in the blood samples from normal individuals from public databases. Without this data, the clinical utility and the sensitivity of their findings is questionable.</w:t>
      </w:r>
    </w:p>
    <w:p w14:paraId="0E01DAD8" w14:textId="7EC0A35C" w:rsidR="00AF2683" w:rsidRDefault="00D22DF5" w:rsidP="0088732E">
      <w:pPr>
        <w:widowControl/>
        <w:snapToGrid w:val="0"/>
        <w:spacing w:afterLines="50" w:after="163"/>
        <w:rPr>
          <w:rFonts w:ascii="Times New Roman" w:eastAsiaTheme="minorHAnsi" w:hAnsi="Times New Roman" w:cs="Times New Roman"/>
          <w:color w:val="000000"/>
          <w:kern w:val="0"/>
          <w:shd w:val="clear" w:color="auto" w:fill="FFFFFF"/>
        </w:rPr>
      </w:pPr>
      <w:bookmarkStart w:id="79" w:name="OLE_LINK60"/>
      <w:bookmarkStart w:id="80" w:name="OLE_LINK61"/>
      <w:r>
        <w:rPr>
          <w:rFonts w:ascii="Times New Roman" w:eastAsiaTheme="minorHAnsi" w:hAnsi="Times New Roman" w:cs="Times New Roman"/>
          <w:color w:val="000000"/>
          <w:kern w:val="0"/>
          <w:shd w:val="clear" w:color="auto" w:fill="FFFFFF"/>
        </w:rPr>
        <w:t xml:space="preserve">Thank you for the important suggestion. Accordingly, in our revised version, </w:t>
      </w:r>
      <w:ins w:id="81" w:author="czeng" w:date="2020-03-14T20:40:00Z">
        <w:r w:rsidR="00203F34">
          <w:rPr>
            <w:rFonts w:ascii="Times New Roman" w:eastAsiaTheme="minorHAnsi" w:hAnsi="Times New Roman" w:cs="Times New Roman"/>
            <w:color w:val="000000"/>
            <w:kern w:val="0"/>
            <w:shd w:val="clear" w:color="auto" w:fill="FFFFFF"/>
          </w:rPr>
          <w:t xml:space="preserve">as a new Table (Table S1), </w:t>
        </w:r>
      </w:ins>
      <w:r>
        <w:rPr>
          <w:rFonts w:ascii="Times New Roman" w:eastAsiaTheme="minorHAnsi" w:hAnsi="Times New Roman" w:cs="Times New Roman"/>
          <w:color w:val="000000"/>
          <w:kern w:val="0"/>
          <w:shd w:val="clear" w:color="auto" w:fill="FFFFFF"/>
        </w:rPr>
        <w:t>w</w:t>
      </w:r>
      <w:r w:rsidR="00671AC1" w:rsidRPr="00ED6304">
        <w:rPr>
          <w:rFonts w:ascii="Times New Roman" w:eastAsiaTheme="minorHAnsi" w:hAnsi="Times New Roman" w:cs="Times New Roman"/>
          <w:color w:val="000000"/>
          <w:kern w:val="0"/>
          <w:shd w:val="clear" w:color="auto" w:fill="FFFFFF"/>
        </w:rPr>
        <w:t xml:space="preserve">e </w:t>
      </w:r>
      <w:r>
        <w:rPr>
          <w:rFonts w:ascii="Times New Roman" w:eastAsiaTheme="minorHAnsi" w:hAnsi="Times New Roman" w:cs="Times New Roman"/>
          <w:color w:val="000000"/>
          <w:kern w:val="0"/>
          <w:shd w:val="clear" w:color="auto" w:fill="FFFFFF"/>
        </w:rPr>
        <w:t>included</w:t>
      </w:r>
      <w:r w:rsidR="00671AC1" w:rsidRPr="00ED6304">
        <w:rPr>
          <w:rFonts w:ascii="Times New Roman" w:eastAsiaTheme="minorHAnsi" w:hAnsi="Times New Roman" w:cs="Times New Roman"/>
          <w:color w:val="000000"/>
          <w:kern w:val="0"/>
          <w:shd w:val="clear" w:color="auto" w:fill="FFFFFF"/>
        </w:rPr>
        <w:t xml:space="preserve"> </w:t>
      </w:r>
      <w:ins w:id="82" w:author="czeng" w:date="2020-03-14T20:35:00Z">
        <w:r w:rsidR="00BE2131">
          <w:rPr>
            <w:rFonts w:ascii="Times New Roman" w:eastAsiaTheme="minorHAnsi" w:hAnsi="Times New Roman" w:cs="Times New Roman"/>
            <w:color w:val="000000"/>
            <w:kern w:val="0"/>
            <w:shd w:val="clear" w:color="auto" w:fill="FFFFFF"/>
          </w:rPr>
          <w:t xml:space="preserve">the details of </w:t>
        </w:r>
      </w:ins>
      <w:ins w:id="83" w:author="czeng" w:date="2020-03-14T20:38:00Z">
        <w:r w:rsidR="00BE2131">
          <w:rPr>
            <w:rFonts w:ascii="Times New Roman" w:eastAsiaTheme="minorHAnsi" w:hAnsi="Times New Roman" w:cs="Times New Roman"/>
            <w:color w:val="000000"/>
            <w:kern w:val="0"/>
            <w:shd w:val="clear" w:color="auto" w:fill="FFFFFF"/>
          </w:rPr>
          <w:t xml:space="preserve">the </w:t>
        </w:r>
      </w:ins>
      <w:ins w:id="84" w:author="czeng" w:date="2020-03-14T20:39:00Z">
        <w:r w:rsidR="00203F34">
          <w:rPr>
            <w:rFonts w:ascii="Times New Roman" w:eastAsiaTheme="minorHAnsi" w:hAnsi="Times New Roman" w:cs="Times New Roman"/>
            <w:color w:val="000000"/>
            <w:kern w:val="0"/>
            <w:shd w:val="clear" w:color="auto" w:fill="FFFFFF"/>
          </w:rPr>
          <w:t xml:space="preserve">methylation </w:t>
        </w:r>
      </w:ins>
      <w:ins w:id="85" w:author="czeng" w:date="2020-03-14T20:38:00Z">
        <w:r w:rsidR="00BE2131">
          <w:rPr>
            <w:rFonts w:ascii="Times New Roman" w:eastAsiaTheme="minorHAnsi" w:hAnsi="Times New Roman" w:cs="Times New Roman"/>
            <w:color w:val="000000"/>
            <w:kern w:val="0"/>
            <w:shd w:val="clear" w:color="auto" w:fill="FFFFFF"/>
          </w:rPr>
          <w:t xml:space="preserve">values in </w:t>
        </w:r>
      </w:ins>
      <w:ins w:id="86" w:author="czeng" w:date="2020-03-14T20:35:00Z">
        <w:r w:rsidR="00BE2131">
          <w:rPr>
            <w:rFonts w:ascii="Times New Roman" w:eastAsiaTheme="minorHAnsi" w:hAnsi="Times New Roman" w:cs="Times New Roman"/>
            <w:color w:val="000000"/>
            <w:kern w:val="0"/>
            <w:shd w:val="clear" w:color="auto" w:fill="FFFFFF"/>
          </w:rPr>
          <w:t xml:space="preserve">our identified 209 hyper-methylated DMSs in LGA. </w:t>
        </w:r>
      </w:ins>
      <w:ins w:id="87" w:author="czeng" w:date="2020-03-14T21:01:00Z">
        <w:r w:rsidR="00081097">
          <w:rPr>
            <w:rFonts w:ascii="Times New Roman" w:eastAsiaTheme="minorHAnsi" w:hAnsi="Times New Roman" w:cs="Times New Roman"/>
            <w:color w:val="000000"/>
            <w:kern w:val="0"/>
            <w:shd w:val="clear" w:color="auto" w:fill="FFFFFF"/>
          </w:rPr>
          <w:t>As suggested</w:t>
        </w:r>
      </w:ins>
      <w:ins w:id="88" w:author="czeng" w:date="2020-03-14T20:36:00Z">
        <w:r w:rsidR="00F145FA">
          <w:rPr>
            <w:rFonts w:ascii="Times New Roman" w:eastAsiaTheme="minorHAnsi" w:hAnsi="Times New Roman" w:cs="Times New Roman"/>
            <w:color w:val="000000"/>
            <w:kern w:val="0"/>
            <w:shd w:val="clear" w:color="auto" w:fill="FFFFFF"/>
          </w:rPr>
          <w:t xml:space="preserve"> we</w:t>
        </w:r>
      </w:ins>
      <w:ins w:id="89" w:author="czeng" w:date="2020-03-14T21:01:00Z">
        <w:r w:rsidR="00081097">
          <w:rPr>
            <w:rFonts w:ascii="Times New Roman" w:eastAsiaTheme="minorHAnsi" w:hAnsi="Times New Roman" w:cs="Times New Roman"/>
            <w:color w:val="000000"/>
            <w:kern w:val="0"/>
            <w:shd w:val="clear" w:color="auto" w:fill="FFFFFF"/>
          </w:rPr>
          <w:t xml:space="preserve"> also</w:t>
        </w:r>
      </w:ins>
      <w:ins w:id="90" w:author="czeng" w:date="2020-03-14T20:36:00Z">
        <w:r w:rsidR="00F145FA">
          <w:rPr>
            <w:rFonts w:ascii="Times New Roman" w:eastAsiaTheme="minorHAnsi" w:hAnsi="Times New Roman" w:cs="Times New Roman"/>
            <w:color w:val="000000"/>
            <w:kern w:val="0"/>
            <w:shd w:val="clear" w:color="auto" w:fill="FFFFFF"/>
          </w:rPr>
          <w:t xml:space="preserve"> checked</w:t>
        </w:r>
        <w:r w:rsidR="00BE2131">
          <w:rPr>
            <w:rFonts w:ascii="Times New Roman" w:eastAsiaTheme="minorHAnsi" w:hAnsi="Times New Roman" w:cs="Times New Roman"/>
            <w:color w:val="000000"/>
            <w:kern w:val="0"/>
            <w:shd w:val="clear" w:color="auto" w:fill="FFFFFF"/>
          </w:rPr>
          <w:t xml:space="preserve"> the </w:t>
        </w:r>
      </w:ins>
      <w:r w:rsidR="00671AC1" w:rsidRPr="00ED6304">
        <w:rPr>
          <w:rFonts w:ascii="Times New Roman" w:eastAsiaTheme="minorHAnsi" w:hAnsi="Times New Roman" w:cs="Times New Roman"/>
          <w:color w:val="000000"/>
          <w:kern w:val="0"/>
          <w:shd w:val="clear" w:color="auto" w:fill="FFFFFF"/>
        </w:rPr>
        <w:t xml:space="preserve">DNA methylation </w:t>
      </w:r>
      <w:ins w:id="91" w:author="czeng" w:date="2020-03-14T20:52:00Z">
        <w:r w:rsidR="00F145FA">
          <w:rPr>
            <w:rFonts w:ascii="Times New Roman" w:eastAsiaTheme="minorHAnsi" w:hAnsi="Times New Roman" w:cs="Times New Roman"/>
            <w:color w:val="000000"/>
            <w:kern w:val="0"/>
            <w:shd w:val="clear" w:color="auto" w:fill="FFFFFF"/>
          </w:rPr>
          <w:t xml:space="preserve">level of these 209 site </w:t>
        </w:r>
      </w:ins>
      <w:ins w:id="92" w:author="czeng" w:date="2020-03-14T20:53:00Z">
        <w:r w:rsidR="00F145FA">
          <w:rPr>
            <w:rFonts w:ascii="Times New Roman" w:eastAsiaTheme="minorHAnsi" w:hAnsi="Times New Roman" w:cs="Times New Roman"/>
            <w:color w:val="000000"/>
            <w:kern w:val="0"/>
            <w:shd w:val="clear" w:color="auto" w:fill="FFFFFF"/>
          </w:rPr>
          <w:t>in</w:t>
        </w:r>
      </w:ins>
      <w:del w:id="93" w:author="czeng" w:date="2020-03-14T20:52:00Z">
        <w:r w:rsidR="00671AC1" w:rsidRPr="00ED6304" w:rsidDel="00F145FA">
          <w:rPr>
            <w:rFonts w:ascii="Times New Roman" w:eastAsiaTheme="minorHAnsi" w:hAnsi="Times New Roman" w:cs="Times New Roman"/>
            <w:color w:val="000000"/>
            <w:kern w:val="0"/>
            <w:shd w:val="clear" w:color="auto" w:fill="FFFFFF"/>
          </w:rPr>
          <w:delText>da</w:delText>
        </w:r>
      </w:del>
      <w:del w:id="94" w:author="czeng" w:date="2020-03-14T20:53:00Z">
        <w:r w:rsidR="00671AC1" w:rsidRPr="00ED6304" w:rsidDel="00F145FA">
          <w:rPr>
            <w:rFonts w:ascii="Times New Roman" w:eastAsiaTheme="minorHAnsi" w:hAnsi="Times New Roman" w:cs="Times New Roman"/>
            <w:color w:val="000000"/>
            <w:kern w:val="0"/>
            <w:shd w:val="clear" w:color="auto" w:fill="FFFFFF"/>
          </w:rPr>
          <w:delText>ta of</w:delText>
        </w:r>
      </w:del>
      <w:r w:rsidR="00671AC1" w:rsidRPr="00ED6304">
        <w:rPr>
          <w:rFonts w:ascii="Times New Roman" w:eastAsiaTheme="minorHAnsi" w:hAnsi="Times New Roman" w:cs="Times New Roman"/>
          <w:color w:val="000000"/>
          <w:kern w:val="0"/>
          <w:shd w:val="clear" w:color="auto" w:fill="FFFFFF"/>
        </w:rPr>
        <w:t xml:space="preserve"> 656 </w:t>
      </w:r>
      <w:r w:rsidR="00671AC1" w:rsidRPr="00B23DF4">
        <w:rPr>
          <w:rFonts w:ascii="Times New Roman" w:eastAsiaTheme="minorHAnsi" w:hAnsi="Times New Roman" w:cs="Times New Roman"/>
          <w:color w:val="000000"/>
          <w:kern w:val="0"/>
          <w:shd w:val="clear" w:color="auto" w:fill="FFFFFF"/>
        </w:rPr>
        <w:t xml:space="preserve">cases of </w:t>
      </w:r>
      <w:ins w:id="95" w:author="czeng" w:date="2020-03-14T21:12:00Z">
        <w:r w:rsidR="00B23DF4" w:rsidRPr="00B23DF4">
          <w:rPr>
            <w:rFonts w:ascii="Times New Roman" w:eastAsiaTheme="minorHAnsi" w:hAnsi="Times New Roman" w:cs="Times New Roman"/>
            <w:color w:val="000000"/>
            <w:kern w:val="0"/>
            <w:shd w:val="clear" w:color="auto" w:fill="FFFFFF"/>
            <w:rPrChange w:id="96" w:author="czeng" w:date="2020-03-14T21:12:00Z">
              <w:rPr>
                <w:rFonts w:ascii="Times New Roman" w:eastAsiaTheme="minorHAnsi" w:hAnsi="Times New Roman" w:cs="Times New Roman"/>
                <w:color w:val="000000"/>
                <w:kern w:val="0"/>
                <w:highlight w:val="magenta"/>
                <w:shd w:val="clear" w:color="auto" w:fill="FFFFFF"/>
              </w:rPr>
            </w:rPrChange>
          </w:rPr>
          <w:t xml:space="preserve">human </w:t>
        </w:r>
      </w:ins>
      <w:del w:id="97" w:author="czeng" w:date="2020-03-14T21:12:00Z">
        <w:r w:rsidR="00671AC1" w:rsidRPr="00B23DF4" w:rsidDel="00B23DF4">
          <w:rPr>
            <w:rFonts w:ascii="Times New Roman" w:eastAsiaTheme="minorHAnsi" w:hAnsi="Times New Roman" w:cs="Times New Roman"/>
            <w:color w:val="000000"/>
            <w:kern w:val="0"/>
            <w:shd w:val="clear" w:color="auto" w:fill="FFFFFF"/>
          </w:rPr>
          <w:delText xml:space="preserve">white </w:delText>
        </w:r>
      </w:del>
      <w:ins w:id="98" w:author="czeng" w:date="2020-03-14T21:12:00Z">
        <w:r w:rsidR="00B23DF4" w:rsidRPr="00B23DF4">
          <w:rPr>
            <w:rFonts w:ascii="Times New Roman" w:eastAsiaTheme="minorHAnsi" w:hAnsi="Times New Roman" w:cs="Times New Roman"/>
            <w:color w:val="000000"/>
            <w:kern w:val="0"/>
            <w:shd w:val="clear" w:color="auto" w:fill="FFFFFF"/>
          </w:rPr>
          <w:t>wh</w:t>
        </w:r>
        <w:r w:rsidR="00B23DF4">
          <w:rPr>
            <w:rFonts w:ascii="Times New Roman" w:eastAsiaTheme="minorHAnsi" w:hAnsi="Times New Roman" w:cs="Times New Roman"/>
            <w:color w:val="000000"/>
            <w:kern w:val="0"/>
            <w:shd w:val="clear" w:color="auto" w:fill="FFFFFF"/>
          </w:rPr>
          <w:t>ole</w:t>
        </w:r>
        <w:r w:rsidR="00B23DF4" w:rsidRPr="00B23DF4">
          <w:rPr>
            <w:rFonts w:ascii="Times New Roman" w:eastAsiaTheme="minorHAnsi" w:hAnsi="Times New Roman" w:cs="Times New Roman"/>
            <w:color w:val="000000"/>
            <w:kern w:val="0"/>
            <w:shd w:val="clear" w:color="auto" w:fill="FFFFFF"/>
          </w:rPr>
          <w:t xml:space="preserve"> </w:t>
        </w:r>
      </w:ins>
      <w:r w:rsidR="00671AC1" w:rsidRPr="00B23DF4">
        <w:rPr>
          <w:rFonts w:ascii="Times New Roman" w:eastAsiaTheme="minorHAnsi" w:hAnsi="Times New Roman" w:cs="Times New Roman"/>
          <w:color w:val="000000"/>
          <w:kern w:val="0"/>
          <w:shd w:val="clear" w:color="auto" w:fill="FFFFFF"/>
        </w:rPr>
        <w:t xml:space="preserve">blood </w:t>
      </w:r>
      <w:del w:id="99" w:author="czeng" w:date="2020-03-14T21:12:00Z">
        <w:r w:rsidR="00671AC1" w:rsidRPr="00B23DF4" w:rsidDel="00B23DF4">
          <w:rPr>
            <w:rFonts w:ascii="Times New Roman" w:eastAsiaTheme="minorHAnsi" w:hAnsi="Times New Roman" w:cs="Times New Roman"/>
            <w:color w:val="000000"/>
            <w:kern w:val="0"/>
            <w:shd w:val="clear" w:color="auto" w:fill="FFFFFF"/>
          </w:rPr>
          <w:delText xml:space="preserve">cells </w:delText>
        </w:r>
      </w:del>
      <w:r w:rsidR="001302DB" w:rsidRPr="00B23DF4">
        <w:rPr>
          <w:rFonts w:ascii="Times New Roman" w:eastAsiaTheme="minorHAnsi" w:hAnsi="Times New Roman" w:cs="Times New Roman"/>
          <w:color w:val="000000"/>
          <w:kern w:val="0"/>
          <w:shd w:val="clear" w:color="auto" w:fill="FFFFFF"/>
        </w:rPr>
        <w:t>f</w:t>
      </w:r>
      <w:r w:rsidR="001302DB">
        <w:rPr>
          <w:rFonts w:ascii="Times New Roman" w:eastAsiaTheme="minorHAnsi" w:hAnsi="Times New Roman" w:cs="Times New Roman"/>
          <w:color w:val="000000"/>
          <w:kern w:val="0"/>
          <w:shd w:val="clear" w:color="auto" w:fill="FFFFFF"/>
        </w:rPr>
        <w:t>rom</w:t>
      </w:r>
      <w:r w:rsidR="001302DB" w:rsidRPr="00ED6304">
        <w:rPr>
          <w:rFonts w:ascii="Times New Roman" w:eastAsiaTheme="minorHAnsi" w:hAnsi="Times New Roman" w:cs="Times New Roman"/>
          <w:color w:val="000000"/>
          <w:kern w:val="0"/>
          <w:shd w:val="clear" w:color="auto" w:fill="FFFFFF"/>
        </w:rPr>
        <w:t xml:space="preserve"> </w:t>
      </w:r>
      <w:r w:rsidR="00671AC1" w:rsidRPr="00ED6304">
        <w:rPr>
          <w:rFonts w:ascii="Times New Roman" w:eastAsiaTheme="minorHAnsi" w:hAnsi="Times New Roman" w:cs="Times New Roman"/>
          <w:color w:val="000000"/>
          <w:kern w:val="0"/>
          <w:shd w:val="clear" w:color="auto" w:fill="FFFFFF"/>
        </w:rPr>
        <w:t>GEO</w:t>
      </w:r>
      <w:r w:rsidR="001302DB">
        <w:rPr>
          <w:rFonts w:ascii="Times New Roman" w:eastAsiaTheme="minorHAnsi" w:hAnsi="Times New Roman" w:cs="Times New Roman"/>
          <w:color w:val="000000"/>
          <w:kern w:val="0"/>
          <w:shd w:val="clear" w:color="auto" w:fill="FFFFFF"/>
        </w:rPr>
        <w:t xml:space="preserve"> (</w:t>
      </w:r>
      <w:r w:rsidR="00671AC1" w:rsidRPr="00ED6304">
        <w:rPr>
          <w:rFonts w:ascii="Times New Roman" w:eastAsiaTheme="minorHAnsi" w:hAnsi="Times New Roman" w:cs="Times New Roman"/>
          <w:color w:val="000000"/>
          <w:kern w:val="0"/>
          <w:shd w:val="clear" w:color="auto" w:fill="FFFFFF"/>
        </w:rPr>
        <w:t xml:space="preserve">accession number </w:t>
      </w:r>
      <w:bookmarkStart w:id="100" w:name="OLE_LINK160"/>
      <w:bookmarkStart w:id="101" w:name="OLE_LINK161"/>
      <w:bookmarkStart w:id="102" w:name="OLE_LINK21"/>
      <w:r w:rsidR="00671AC1" w:rsidRPr="00ED6304">
        <w:rPr>
          <w:rFonts w:ascii="Times New Roman" w:eastAsiaTheme="minorHAnsi" w:hAnsi="Times New Roman" w:cs="Times New Roman"/>
          <w:color w:val="000000"/>
          <w:kern w:val="0"/>
          <w:shd w:val="clear" w:color="auto" w:fill="FFFFFF"/>
        </w:rPr>
        <w:t>GSE40279</w:t>
      </w:r>
      <w:bookmarkEnd w:id="100"/>
      <w:bookmarkEnd w:id="101"/>
      <w:bookmarkEnd w:id="102"/>
      <w:r w:rsidR="001302DB">
        <w:rPr>
          <w:rFonts w:ascii="Times New Roman" w:eastAsiaTheme="minorHAnsi" w:hAnsi="Times New Roman" w:cs="Times New Roman"/>
          <w:color w:val="000000"/>
          <w:kern w:val="0"/>
          <w:shd w:val="clear" w:color="auto" w:fill="FFFFFF"/>
        </w:rPr>
        <w:t>)</w:t>
      </w:r>
      <w:ins w:id="103" w:author="czeng" w:date="2020-03-14T20:47:00Z">
        <w:r w:rsidR="00203F34">
          <w:rPr>
            <w:rFonts w:ascii="Times New Roman" w:eastAsiaTheme="minorHAnsi" w:hAnsi="Times New Roman" w:cs="Times New Roman"/>
            <w:color w:val="000000"/>
            <w:kern w:val="0"/>
            <w:shd w:val="clear" w:color="auto" w:fill="FFFFFF"/>
          </w:rPr>
          <w:t xml:space="preserve"> and plotted a heatmap as Figure S7</w:t>
        </w:r>
      </w:ins>
      <w:ins w:id="104" w:author="czeng" w:date="2020-03-14T21:01:00Z">
        <w:r w:rsidR="00081097">
          <w:rPr>
            <w:rFonts w:ascii="Times New Roman" w:eastAsiaTheme="minorHAnsi" w:hAnsi="Times New Roman" w:cs="Times New Roman"/>
            <w:color w:val="000000"/>
            <w:kern w:val="0"/>
            <w:shd w:val="clear" w:color="auto" w:fill="FFFFFF"/>
          </w:rPr>
          <w:t xml:space="preserve"> as shown in below</w:t>
        </w:r>
      </w:ins>
      <w:ins w:id="105" w:author="czeng" w:date="2020-03-14T20:47:00Z">
        <w:r w:rsidR="00203F34">
          <w:rPr>
            <w:rFonts w:ascii="Times New Roman" w:eastAsiaTheme="minorHAnsi" w:hAnsi="Times New Roman" w:cs="Times New Roman"/>
            <w:color w:val="000000"/>
            <w:kern w:val="0"/>
            <w:shd w:val="clear" w:color="auto" w:fill="FFFFFF"/>
          </w:rPr>
          <w:t>.</w:t>
        </w:r>
      </w:ins>
      <w:ins w:id="106" w:author="czeng" w:date="2020-03-14T20:31:00Z">
        <w:r w:rsidR="00BE2131">
          <w:rPr>
            <w:rFonts w:ascii="Times New Roman" w:eastAsiaTheme="minorHAnsi" w:hAnsi="Times New Roman" w:cs="Times New Roman"/>
            <w:color w:val="000000"/>
            <w:kern w:val="0"/>
            <w:shd w:val="clear" w:color="auto" w:fill="FFFFFF"/>
          </w:rPr>
          <w:t xml:space="preserve"> </w:t>
        </w:r>
      </w:ins>
      <w:ins w:id="107" w:author="czeng" w:date="2020-03-14T20:53:00Z">
        <w:r w:rsidR="00F145FA">
          <w:rPr>
            <w:rFonts w:ascii="Times New Roman" w:eastAsiaTheme="minorHAnsi" w:hAnsi="Times New Roman" w:cs="Times New Roman"/>
            <w:color w:val="000000"/>
            <w:kern w:val="0"/>
            <w:shd w:val="clear" w:color="auto" w:fill="FFFFFF"/>
          </w:rPr>
          <w:t>Indeed 207 out of 209 site</w:t>
        </w:r>
      </w:ins>
      <w:ins w:id="108" w:author="czeng" w:date="2020-03-14T20:57:00Z">
        <w:r w:rsidR="00F145FA">
          <w:rPr>
            <w:rFonts w:ascii="Times New Roman" w:eastAsiaTheme="minorHAnsi" w:hAnsi="Times New Roman" w:cs="Times New Roman"/>
            <w:color w:val="000000"/>
            <w:kern w:val="0"/>
            <w:shd w:val="clear" w:color="auto" w:fill="FFFFFF"/>
          </w:rPr>
          <w:t>s</w:t>
        </w:r>
      </w:ins>
      <w:ins w:id="109" w:author="czeng" w:date="2020-03-14T20:53:00Z">
        <w:r w:rsidR="00F145FA">
          <w:rPr>
            <w:rFonts w:ascii="Times New Roman" w:eastAsiaTheme="minorHAnsi" w:hAnsi="Times New Roman" w:cs="Times New Roman"/>
            <w:color w:val="000000"/>
            <w:kern w:val="0"/>
            <w:shd w:val="clear" w:color="auto" w:fill="FFFFFF"/>
          </w:rPr>
          <w:t xml:space="preserve"> showed </w:t>
        </w:r>
      </w:ins>
      <w:ins w:id="110" w:author="czeng" w:date="2020-03-14T20:57:00Z">
        <w:r w:rsidR="00F145FA">
          <w:rPr>
            <w:rFonts w:ascii="Times New Roman" w:eastAsiaTheme="minorHAnsi" w:hAnsi="Times New Roman" w:cs="Times New Roman"/>
            <w:color w:val="000000"/>
            <w:kern w:val="0"/>
            <w:shd w:val="clear" w:color="auto" w:fill="FFFFFF"/>
          </w:rPr>
          <w:t xml:space="preserve">their </w:t>
        </w:r>
      </w:ins>
      <w:ins w:id="111" w:author="czeng" w:date="2020-03-14T20:53:00Z">
        <w:r w:rsidR="00F145FA">
          <w:rPr>
            <w:rFonts w:ascii="Times New Roman" w:eastAsiaTheme="minorHAnsi" w:hAnsi="Times New Roman" w:cs="Times New Roman"/>
            <w:color w:val="000000"/>
            <w:kern w:val="0"/>
            <w:shd w:val="clear" w:color="auto" w:fill="FFFFFF"/>
          </w:rPr>
          <w:t xml:space="preserve">low methylation level as </w:t>
        </w:r>
      </w:ins>
      <w:ins w:id="112" w:author="czeng" w:date="2020-03-14T20:56:00Z">
        <w:r w:rsidR="00F145FA">
          <w:rPr>
            <w:rFonts w:ascii="Times New Roman" w:eastAsiaTheme="minorHAnsi" w:hAnsi="Times New Roman" w:cs="Times New Roman"/>
            <w:color w:val="000000"/>
            <w:kern w:val="0"/>
            <w:shd w:val="clear" w:color="auto" w:fill="FFFFFF"/>
          </w:rPr>
          <w:sym w:font="Symbol" w:char="F03C"/>
        </w:r>
        <w:r w:rsidR="00F145FA">
          <w:rPr>
            <w:rFonts w:ascii="Times New Roman" w:eastAsiaTheme="minorHAnsi" w:hAnsi="Times New Roman" w:cs="Times New Roman"/>
            <w:color w:val="000000"/>
            <w:kern w:val="0"/>
            <w:shd w:val="clear" w:color="auto" w:fill="FFFFFF"/>
          </w:rPr>
          <w:t xml:space="preserve"> 0.3 </w:t>
        </w:r>
      </w:ins>
      <w:ins w:id="113" w:author="czeng" w:date="2020-03-14T20:57:00Z">
        <w:r w:rsidR="00F145FA">
          <w:rPr>
            <w:rFonts w:ascii="Times New Roman" w:eastAsiaTheme="minorHAnsi" w:hAnsi="Times New Roman" w:cs="Times New Roman"/>
            <w:color w:val="000000"/>
            <w:kern w:val="0"/>
            <w:shd w:val="clear" w:color="auto" w:fill="FFFFFF"/>
          </w:rPr>
          <w:t>in average</w:t>
        </w:r>
      </w:ins>
      <w:del w:id="114" w:author="czeng" w:date="2020-03-14T20:31:00Z">
        <w:r w:rsidR="001302DB" w:rsidDel="00BE2131">
          <w:rPr>
            <w:rFonts w:ascii="Times New Roman" w:eastAsiaTheme="minorHAnsi" w:hAnsi="Times New Roman" w:cs="Times New Roman"/>
            <w:color w:val="000000"/>
            <w:kern w:val="0"/>
            <w:shd w:val="clear" w:color="auto" w:fill="FFFFFF"/>
          </w:rPr>
          <w:delText>.</w:delText>
        </w:r>
        <w:r w:rsidR="00D46B17" w:rsidDel="00BE2131">
          <w:rPr>
            <w:rFonts w:ascii="Times New Roman" w:eastAsiaTheme="minorHAnsi" w:hAnsi="Times New Roman" w:cs="Times New Roman"/>
            <w:color w:val="000000"/>
            <w:kern w:val="0"/>
            <w:shd w:val="clear" w:color="auto" w:fill="FFFFFF"/>
          </w:rPr>
          <w:delText xml:space="preserve"> </w:delText>
        </w:r>
        <w:r w:rsidR="00AF2683" w:rsidDel="00BE2131">
          <w:rPr>
            <w:rFonts w:ascii="Times New Roman" w:eastAsiaTheme="minorHAnsi" w:hAnsi="Times New Roman" w:cs="Times New Roman"/>
            <w:color w:val="000000"/>
            <w:kern w:val="0"/>
            <w:shd w:val="clear" w:color="auto" w:fill="FFFFFF"/>
          </w:rPr>
          <w:delText>W</w:delText>
        </w:r>
        <w:r w:rsidR="00AF2683" w:rsidDel="00BE2131">
          <w:rPr>
            <w:rFonts w:ascii="Times New Roman" w:eastAsiaTheme="minorHAnsi" w:hAnsi="Times New Roman" w:cs="Times New Roman" w:hint="eastAsia"/>
            <w:color w:val="000000"/>
            <w:kern w:val="0"/>
            <w:shd w:val="clear" w:color="auto" w:fill="FFFFFF"/>
          </w:rPr>
          <w:delText>e</w:delText>
        </w:r>
        <w:r w:rsidR="00AF2683" w:rsidDel="00BE2131">
          <w:rPr>
            <w:rFonts w:ascii="Times New Roman" w:eastAsiaTheme="minorHAnsi" w:hAnsi="Times New Roman" w:cs="Times New Roman"/>
            <w:color w:val="000000"/>
            <w:kern w:val="0"/>
            <w:shd w:val="clear" w:color="auto" w:fill="FFFFFF"/>
          </w:rPr>
          <w:delText xml:space="preserve"> identified</w:delText>
        </w:r>
      </w:del>
      <w:del w:id="115" w:author="czeng" w:date="2020-03-14T20:54:00Z">
        <w:r w:rsidR="00AF2683" w:rsidDel="00F145FA">
          <w:rPr>
            <w:rFonts w:ascii="Times New Roman" w:eastAsiaTheme="minorHAnsi" w:hAnsi="Times New Roman" w:cs="Times New Roman"/>
            <w:color w:val="000000"/>
            <w:kern w:val="0"/>
            <w:shd w:val="clear" w:color="auto" w:fill="FFFFFF"/>
          </w:rPr>
          <w:delText xml:space="preserve"> </w:delText>
        </w:r>
      </w:del>
      <w:del w:id="116" w:author="czeng" w:date="2020-03-14T20:35:00Z">
        <w:r w:rsidR="00AF2683" w:rsidDel="00BE2131">
          <w:rPr>
            <w:rFonts w:ascii="Times New Roman" w:eastAsiaTheme="minorHAnsi" w:hAnsi="Times New Roman" w:cs="Times New Roman"/>
            <w:color w:val="000000"/>
            <w:kern w:val="0"/>
            <w:shd w:val="clear" w:color="auto" w:fill="FFFFFF"/>
          </w:rPr>
          <w:delText>209 hyper-methylated DMSs in LGA</w:delText>
        </w:r>
      </w:del>
      <w:del w:id="117" w:author="czeng" w:date="2020-03-14T20:54:00Z">
        <w:r w:rsidR="00AF2683" w:rsidDel="00F145FA">
          <w:rPr>
            <w:rFonts w:ascii="Times New Roman" w:eastAsiaTheme="minorHAnsi" w:hAnsi="Times New Roman" w:cs="Times New Roman"/>
            <w:color w:val="000000"/>
            <w:kern w:val="0"/>
            <w:shd w:val="clear" w:color="auto" w:fill="FFFFFF"/>
          </w:rPr>
          <w:delText xml:space="preserve"> compared with the Normal, which </w:delText>
        </w:r>
      </w:del>
      <w:del w:id="118" w:author="czeng" w:date="2020-03-14T09:55:00Z">
        <w:r w:rsidR="00AF2683" w:rsidDel="00471488">
          <w:rPr>
            <w:rFonts w:ascii="Times New Roman" w:eastAsiaTheme="minorHAnsi" w:hAnsi="Times New Roman" w:cs="Times New Roman"/>
            <w:color w:val="000000"/>
            <w:kern w:val="0"/>
            <w:shd w:val="clear" w:color="auto" w:fill="FFFFFF"/>
          </w:rPr>
          <w:delText>have the potential to be useful</w:delText>
        </w:r>
      </w:del>
      <w:del w:id="119" w:author="czeng" w:date="2020-03-14T20:54:00Z">
        <w:r w:rsidR="00AF2683" w:rsidDel="00F145FA">
          <w:rPr>
            <w:rFonts w:ascii="Times New Roman" w:eastAsiaTheme="minorHAnsi" w:hAnsi="Times New Roman" w:cs="Times New Roman"/>
            <w:color w:val="000000"/>
            <w:kern w:val="0"/>
            <w:shd w:val="clear" w:color="auto" w:fill="FFFFFF"/>
          </w:rPr>
          <w:delText xml:space="preserve"> biomarker. Then we plotted the heatmap of the 209 sites in </w:delText>
        </w:r>
      </w:del>
      <w:del w:id="120" w:author="czeng" w:date="2020-03-14T20:29:00Z">
        <w:r w:rsidR="00AF2683" w:rsidDel="00BE2131">
          <w:rPr>
            <w:rFonts w:ascii="Times New Roman" w:eastAsiaTheme="minorHAnsi" w:hAnsi="Times New Roman" w:cs="Times New Roman"/>
            <w:color w:val="000000"/>
            <w:kern w:val="0"/>
            <w:shd w:val="clear" w:color="auto" w:fill="FFFFFF"/>
          </w:rPr>
          <w:delText xml:space="preserve">public </w:delText>
        </w:r>
      </w:del>
      <w:del w:id="121" w:author="czeng" w:date="2020-03-14T20:54:00Z">
        <w:r w:rsidR="00AF2683" w:rsidDel="00F145FA">
          <w:rPr>
            <w:rFonts w:ascii="Times New Roman" w:eastAsiaTheme="minorHAnsi" w:hAnsi="Times New Roman" w:cs="Times New Roman"/>
            <w:color w:val="000000"/>
            <w:kern w:val="0"/>
            <w:shd w:val="clear" w:color="auto" w:fill="FFFFFF"/>
          </w:rPr>
          <w:delText>white blood, normal colorectal tissue, adenoma and cancer.</w:delText>
        </w:r>
        <w:r w:rsidR="00671AC1" w:rsidRPr="00ED6304" w:rsidDel="00F145FA">
          <w:rPr>
            <w:rFonts w:ascii="Times New Roman" w:eastAsiaTheme="minorHAnsi" w:hAnsi="Times New Roman" w:cs="Times New Roman"/>
            <w:color w:val="000000"/>
            <w:kern w:val="0"/>
            <w:shd w:val="clear" w:color="auto" w:fill="FFFFFF"/>
          </w:rPr>
          <w:delText xml:space="preserve"> E</w:delText>
        </w:r>
      </w:del>
      <w:del w:id="122" w:author="czeng" w:date="2020-03-14T20:59:00Z">
        <w:r w:rsidR="00671AC1" w:rsidRPr="00ED6304" w:rsidDel="00081097">
          <w:rPr>
            <w:rFonts w:ascii="Times New Roman" w:eastAsiaTheme="minorHAnsi" w:hAnsi="Times New Roman" w:cs="Times New Roman"/>
            <w:color w:val="000000"/>
            <w:kern w:val="0"/>
            <w:shd w:val="clear" w:color="auto" w:fill="FFFFFF"/>
          </w:rPr>
          <w:delText>xcept that the mean values of cg18126097 and cg23927970 were 0.80 and 0.35 respectively, the mean methylation values of the other 207 sites were all less than 0.3</w:delText>
        </w:r>
      </w:del>
      <w:r w:rsidR="00671AC1" w:rsidRPr="00ED6304">
        <w:rPr>
          <w:rFonts w:ascii="Times New Roman" w:eastAsiaTheme="minorHAnsi" w:hAnsi="Times New Roman" w:cs="Times New Roman"/>
          <w:color w:val="000000"/>
          <w:kern w:val="0"/>
          <w:shd w:val="clear" w:color="auto" w:fill="FFFFFF"/>
        </w:rPr>
        <w:t xml:space="preserve">, which was significantly different from those in tumor and adenoma tissues. </w:t>
      </w:r>
      <w:moveToRangeStart w:id="123" w:author="czeng" w:date="2020-03-14T21:07:00Z" w:name="move35112463"/>
      <w:moveTo w:id="124" w:author="czeng" w:date="2020-03-14T21:07:00Z">
        <w:r w:rsidR="00081097">
          <w:rPr>
            <w:rFonts w:ascii="Times New Roman" w:eastAsiaTheme="minorHAnsi" w:hAnsi="Times New Roman" w:cs="Times New Roman"/>
            <w:color w:val="000000"/>
            <w:kern w:val="0"/>
            <w:shd w:val="clear" w:color="auto" w:fill="FFFFFF"/>
          </w:rPr>
          <w:t xml:space="preserve">We also </w:t>
        </w:r>
        <w:del w:id="125" w:author="czeng" w:date="2020-03-14T21:07:00Z">
          <w:r w:rsidR="00081097" w:rsidDel="00081097">
            <w:rPr>
              <w:rFonts w:ascii="Times New Roman" w:eastAsiaTheme="minorHAnsi" w:hAnsi="Times New Roman" w:cs="Times New Roman"/>
              <w:color w:val="000000"/>
              <w:kern w:val="0"/>
              <w:shd w:val="clear" w:color="auto" w:fill="FFFFFF"/>
            </w:rPr>
            <w:delText>checked</w:delText>
          </w:r>
        </w:del>
      </w:moveTo>
      <w:ins w:id="126" w:author="czeng" w:date="2020-03-14T21:07:00Z">
        <w:r w:rsidR="00081097">
          <w:rPr>
            <w:rFonts w:ascii="Times New Roman" w:eastAsiaTheme="minorHAnsi" w:hAnsi="Times New Roman" w:cs="Times New Roman"/>
            <w:color w:val="000000"/>
            <w:kern w:val="0"/>
            <w:shd w:val="clear" w:color="auto" w:fill="FFFFFF"/>
          </w:rPr>
          <w:t>examined</w:t>
        </w:r>
      </w:ins>
      <w:moveTo w:id="127" w:author="czeng" w:date="2020-03-14T21:07:00Z">
        <w:r w:rsidR="00081097">
          <w:rPr>
            <w:rFonts w:ascii="Times New Roman" w:eastAsiaTheme="minorHAnsi" w:hAnsi="Times New Roman" w:cs="Times New Roman"/>
            <w:color w:val="000000"/>
            <w:kern w:val="0"/>
            <w:shd w:val="clear" w:color="auto" w:fill="FFFFFF"/>
          </w:rPr>
          <w:t xml:space="preserve"> the DNA methylation level of ADHFE1 promoter in </w:t>
        </w:r>
      </w:moveTo>
      <w:ins w:id="128" w:author="czeng" w:date="2020-03-14T21:08:00Z">
        <w:r w:rsidR="00081097">
          <w:rPr>
            <w:rFonts w:ascii="Times New Roman" w:eastAsiaTheme="minorHAnsi" w:hAnsi="Times New Roman" w:cs="Times New Roman"/>
            <w:color w:val="000000"/>
            <w:kern w:val="0"/>
            <w:shd w:val="clear" w:color="auto" w:fill="FFFFFF"/>
          </w:rPr>
          <w:t xml:space="preserve">these 656 </w:t>
        </w:r>
      </w:ins>
      <w:ins w:id="129" w:author="czeng" w:date="2020-03-14T21:09:00Z">
        <w:r w:rsidR="00081097">
          <w:rPr>
            <w:rFonts w:ascii="Times New Roman" w:eastAsiaTheme="minorHAnsi" w:hAnsi="Times New Roman" w:cs="Times New Roman"/>
            <w:color w:val="000000"/>
            <w:kern w:val="0"/>
            <w:shd w:val="clear" w:color="auto" w:fill="FFFFFF"/>
          </w:rPr>
          <w:t xml:space="preserve">cases of </w:t>
        </w:r>
      </w:ins>
      <w:moveTo w:id="130" w:author="czeng" w:date="2020-03-14T21:07:00Z">
        <w:r w:rsidR="00081097">
          <w:rPr>
            <w:rFonts w:ascii="Times New Roman" w:eastAsiaTheme="minorHAnsi" w:hAnsi="Times New Roman" w:cs="Times New Roman"/>
            <w:color w:val="000000"/>
            <w:kern w:val="0"/>
            <w:shd w:val="clear" w:color="auto" w:fill="FFFFFF"/>
          </w:rPr>
          <w:t>wh</w:t>
        </w:r>
        <w:del w:id="131" w:author="czeng" w:date="2020-03-14T21:12:00Z">
          <w:r w:rsidR="00081097" w:rsidDel="00B23DF4">
            <w:rPr>
              <w:rFonts w:ascii="Times New Roman" w:eastAsiaTheme="minorHAnsi" w:hAnsi="Times New Roman" w:cs="Times New Roman"/>
              <w:color w:val="000000"/>
              <w:kern w:val="0"/>
              <w:shd w:val="clear" w:color="auto" w:fill="FFFFFF"/>
            </w:rPr>
            <w:delText>ite</w:delText>
          </w:r>
        </w:del>
      </w:moveTo>
      <w:ins w:id="132" w:author="czeng" w:date="2020-03-14T21:12:00Z">
        <w:r w:rsidR="00B23DF4">
          <w:rPr>
            <w:rFonts w:ascii="Times New Roman" w:eastAsiaTheme="minorHAnsi" w:hAnsi="Times New Roman" w:cs="Times New Roman"/>
            <w:color w:val="000000"/>
            <w:kern w:val="0"/>
            <w:shd w:val="clear" w:color="auto" w:fill="FFFFFF"/>
          </w:rPr>
          <w:t>ole</w:t>
        </w:r>
      </w:ins>
      <w:moveTo w:id="133" w:author="czeng" w:date="2020-03-14T21:07:00Z">
        <w:r w:rsidR="00081097">
          <w:rPr>
            <w:rFonts w:ascii="Times New Roman" w:eastAsiaTheme="minorHAnsi" w:hAnsi="Times New Roman" w:cs="Times New Roman"/>
            <w:color w:val="000000"/>
            <w:kern w:val="0"/>
            <w:shd w:val="clear" w:color="auto" w:fill="FFFFFF"/>
          </w:rPr>
          <w:t xml:space="preserve"> blood</w:t>
        </w:r>
      </w:moveTo>
      <w:ins w:id="134" w:author="czeng" w:date="2020-03-14T21:08:00Z">
        <w:r w:rsidR="00B23DF4">
          <w:rPr>
            <w:rFonts w:ascii="Times New Roman" w:eastAsiaTheme="minorHAnsi" w:hAnsi="Times New Roman" w:cs="Times New Roman"/>
            <w:color w:val="000000"/>
            <w:kern w:val="0"/>
            <w:shd w:val="clear" w:color="auto" w:fill="FFFFFF"/>
          </w:rPr>
          <w:t xml:space="preserve"> and low level of methylation </w:t>
        </w:r>
      </w:ins>
      <w:ins w:id="135" w:author="czeng" w:date="2020-03-14T21:14:00Z">
        <w:r w:rsidR="00B23DF4">
          <w:rPr>
            <w:rFonts w:ascii="Times New Roman" w:eastAsiaTheme="minorHAnsi" w:hAnsi="Times New Roman" w:cs="Times New Roman"/>
            <w:color w:val="000000"/>
            <w:kern w:val="0"/>
            <w:shd w:val="clear" w:color="auto" w:fill="FFFFFF"/>
          </w:rPr>
          <w:t>at</w:t>
        </w:r>
      </w:ins>
      <w:moveTo w:id="136" w:author="czeng" w:date="2020-03-14T21:07:00Z">
        <w:del w:id="137" w:author="czeng" w:date="2020-03-14T21:13:00Z">
          <w:r w:rsidR="00081097" w:rsidDel="00B23DF4">
            <w:rPr>
              <w:rFonts w:ascii="Times New Roman" w:eastAsiaTheme="minorHAnsi" w:hAnsi="Times New Roman" w:cs="Times New Roman"/>
              <w:color w:val="000000"/>
              <w:kern w:val="0"/>
              <w:shd w:val="clear" w:color="auto" w:fill="FFFFFF"/>
            </w:rPr>
            <w:delText>,</w:delText>
          </w:r>
        </w:del>
        <w:r w:rsidR="00081097">
          <w:rPr>
            <w:rFonts w:ascii="Times New Roman" w:eastAsiaTheme="minorHAnsi" w:hAnsi="Times New Roman" w:cs="Times New Roman"/>
            <w:color w:val="000000"/>
            <w:kern w:val="0"/>
            <w:shd w:val="clear" w:color="auto" w:fill="FFFFFF"/>
          </w:rPr>
          <w:t xml:space="preserve"> all the </w:t>
        </w:r>
        <w:del w:id="138" w:author="czeng" w:date="2020-03-14T21:14:00Z">
          <w:r w:rsidR="00081097" w:rsidDel="00B23DF4">
            <w:rPr>
              <w:rFonts w:ascii="Times New Roman" w:eastAsiaTheme="minorHAnsi" w:hAnsi="Times New Roman" w:cs="Times New Roman"/>
              <w:color w:val="000000"/>
              <w:kern w:val="0"/>
              <w:shd w:val="clear" w:color="auto" w:fill="FFFFFF"/>
            </w:rPr>
            <w:delText>sites</w:delText>
          </w:r>
        </w:del>
      </w:moveTo>
      <w:ins w:id="139" w:author="czeng" w:date="2020-03-14T21:14:00Z">
        <w:r w:rsidR="00B23DF4">
          <w:rPr>
            <w:rFonts w:ascii="Times New Roman" w:eastAsiaTheme="minorHAnsi" w:hAnsi="Times New Roman" w:cs="Times New Roman"/>
            <w:color w:val="000000"/>
            <w:kern w:val="0"/>
            <w:shd w:val="clear" w:color="auto" w:fill="FFFFFF"/>
          </w:rPr>
          <w:t>cases was observed.</w:t>
        </w:r>
      </w:ins>
      <w:moveTo w:id="140" w:author="czeng" w:date="2020-03-14T21:07:00Z">
        <w:del w:id="141" w:author="czeng" w:date="2020-03-14T21:13:00Z">
          <w:r w:rsidR="00081097" w:rsidDel="00B23DF4">
            <w:rPr>
              <w:rFonts w:ascii="Times New Roman" w:eastAsiaTheme="minorHAnsi" w:hAnsi="Times New Roman" w:cs="Times New Roman"/>
              <w:color w:val="000000"/>
              <w:kern w:val="0"/>
              <w:shd w:val="clear" w:color="auto" w:fill="FFFFFF"/>
            </w:rPr>
            <w:delText xml:space="preserve"> in which stay at the low level</w:delText>
          </w:r>
        </w:del>
        <w:del w:id="142" w:author="czeng" w:date="2020-03-14T21:14:00Z">
          <w:r w:rsidR="00081097" w:rsidDel="00B23DF4">
            <w:rPr>
              <w:rFonts w:ascii="Times New Roman" w:eastAsiaTheme="minorHAnsi" w:hAnsi="Times New Roman" w:cs="Times New Roman"/>
              <w:color w:val="000000"/>
              <w:kern w:val="0"/>
              <w:shd w:val="clear" w:color="auto" w:fill="FFFFFF"/>
            </w:rPr>
            <w:delText xml:space="preserve">. This indicates the ADHFE1 is a candidate biomarker of diagnosis of colorectal adenoma and cancer. </w:delText>
          </w:r>
        </w:del>
      </w:moveTo>
      <w:moveToRangeEnd w:id="123"/>
      <w:del w:id="143" w:author="czeng" w:date="2020-03-14T21:00:00Z">
        <w:r w:rsidR="00671AC1" w:rsidRPr="00ED6304" w:rsidDel="00081097">
          <w:rPr>
            <w:rFonts w:ascii="Times New Roman" w:eastAsiaTheme="minorHAnsi" w:hAnsi="Times New Roman" w:cs="Times New Roman"/>
            <w:color w:val="000000"/>
            <w:kern w:val="0"/>
            <w:shd w:val="clear" w:color="auto" w:fill="FFFFFF"/>
          </w:rPr>
          <w:delText xml:space="preserve">This further illustrates the potential of these sites as early diagnostic markers. </w:delText>
        </w:r>
      </w:del>
      <w:del w:id="144" w:author="czeng" w:date="2020-03-14T21:01:00Z">
        <w:r w:rsidR="00671AC1" w:rsidRPr="00ED6304" w:rsidDel="00081097">
          <w:rPr>
            <w:rFonts w:ascii="Times New Roman" w:eastAsiaTheme="minorHAnsi" w:hAnsi="Times New Roman" w:cs="Times New Roman"/>
            <w:color w:val="000000"/>
            <w:kern w:val="0"/>
            <w:shd w:val="clear" w:color="auto" w:fill="FFFFFF"/>
          </w:rPr>
          <w:delText>The density curve also reflects this feature well.</w:delText>
        </w:r>
        <w:r w:rsidR="00B308BF" w:rsidDel="00081097">
          <w:rPr>
            <w:rFonts w:ascii="Times New Roman" w:eastAsiaTheme="minorHAnsi" w:hAnsi="Times New Roman" w:cs="Times New Roman"/>
            <w:color w:val="000000"/>
            <w:kern w:val="0"/>
            <w:shd w:val="clear" w:color="auto" w:fill="FFFFFF"/>
          </w:rPr>
          <w:delText xml:space="preserve"> </w:delText>
        </w:r>
        <w:r w:rsidR="001302DB" w:rsidDel="00081097">
          <w:rPr>
            <w:rFonts w:ascii="Times New Roman" w:eastAsiaTheme="minorHAnsi" w:hAnsi="Times New Roman" w:cs="Times New Roman"/>
            <w:color w:val="000000"/>
            <w:kern w:val="0"/>
            <w:shd w:val="clear" w:color="auto" w:fill="FFFFFF"/>
          </w:rPr>
          <w:delText xml:space="preserve">As shown in below, </w:delText>
        </w:r>
        <w:bookmarkStart w:id="145" w:name="OLE_LINK171"/>
        <w:bookmarkStart w:id="146" w:name="OLE_LINK172"/>
        <w:r w:rsidR="001302DB" w:rsidDel="00081097">
          <w:rPr>
            <w:rFonts w:ascii="Times New Roman" w:eastAsiaTheme="minorHAnsi" w:hAnsi="Times New Roman" w:cs="Times New Roman"/>
            <w:color w:val="000000"/>
            <w:kern w:val="0"/>
            <w:shd w:val="clear" w:color="auto" w:fill="FFFFFF"/>
          </w:rPr>
          <w:delText>we also included new figures as</w:delText>
        </w:r>
        <w:r w:rsidR="004576CA" w:rsidDel="00081097">
          <w:rPr>
            <w:rFonts w:ascii="Times New Roman" w:eastAsiaTheme="minorHAnsi" w:hAnsi="Times New Roman" w:cs="Times New Roman"/>
            <w:color w:val="000000"/>
            <w:kern w:val="0"/>
            <w:shd w:val="clear" w:color="auto" w:fill="FFFFFF"/>
          </w:rPr>
          <w:delText xml:space="preserve"> </w:delText>
        </w:r>
        <w:r w:rsidR="004576CA" w:rsidDel="00081097">
          <w:rPr>
            <w:rFonts w:ascii="Times New Roman" w:eastAsiaTheme="minorHAnsi" w:hAnsi="Times New Roman" w:cs="Times New Roman" w:hint="eastAsia"/>
            <w:color w:val="000000"/>
            <w:kern w:val="0"/>
            <w:shd w:val="clear" w:color="auto" w:fill="FFFFFF"/>
          </w:rPr>
          <w:delText>Figure</w:delText>
        </w:r>
        <w:r w:rsidR="004576CA" w:rsidDel="00081097">
          <w:rPr>
            <w:rFonts w:ascii="Times New Roman" w:eastAsiaTheme="minorHAnsi" w:hAnsi="Times New Roman" w:cs="Times New Roman"/>
            <w:color w:val="000000"/>
            <w:kern w:val="0"/>
            <w:shd w:val="clear" w:color="auto" w:fill="FFFFFF"/>
          </w:rPr>
          <w:delText xml:space="preserve"> </w:delText>
        </w:r>
        <w:r w:rsidR="004576CA" w:rsidDel="00081097">
          <w:rPr>
            <w:rFonts w:ascii="Times New Roman" w:eastAsiaTheme="minorHAnsi" w:hAnsi="Times New Roman" w:cs="Times New Roman" w:hint="eastAsia"/>
            <w:color w:val="000000"/>
            <w:kern w:val="0"/>
            <w:shd w:val="clear" w:color="auto" w:fill="FFFFFF"/>
          </w:rPr>
          <w:delText>S</w:delText>
        </w:r>
        <w:r w:rsidR="004959D9" w:rsidDel="00081097">
          <w:rPr>
            <w:rFonts w:ascii="Times New Roman" w:eastAsiaTheme="minorHAnsi" w:hAnsi="Times New Roman" w:cs="Times New Roman"/>
            <w:color w:val="000000"/>
            <w:kern w:val="0"/>
            <w:shd w:val="clear" w:color="auto" w:fill="FFFFFF"/>
          </w:rPr>
          <w:delText>7</w:delText>
        </w:r>
        <w:r w:rsidR="001302DB" w:rsidDel="00081097">
          <w:rPr>
            <w:rFonts w:ascii="Times New Roman" w:eastAsiaTheme="minorHAnsi" w:hAnsi="Times New Roman" w:cs="Times New Roman"/>
            <w:color w:val="000000"/>
            <w:kern w:val="0"/>
            <w:shd w:val="clear" w:color="auto" w:fill="FFFFFF"/>
          </w:rPr>
          <w:delText xml:space="preserve"> in supplementar</w:delText>
        </w:r>
        <w:r w:rsidR="00AF2683" w:rsidDel="00081097">
          <w:rPr>
            <w:rFonts w:ascii="Times New Roman" w:eastAsiaTheme="minorHAnsi" w:hAnsi="Times New Roman" w:cs="Times New Roman"/>
            <w:color w:val="000000"/>
            <w:kern w:val="0"/>
            <w:shd w:val="clear" w:color="auto" w:fill="FFFFFF"/>
          </w:rPr>
          <w:delText>y.</w:delText>
        </w:r>
      </w:del>
    </w:p>
    <w:bookmarkEnd w:id="79"/>
    <w:bookmarkEnd w:id="80"/>
    <w:bookmarkEnd w:id="145"/>
    <w:bookmarkEnd w:id="146"/>
    <w:p w14:paraId="557701A0" w14:textId="77777777" w:rsidR="001302DB" w:rsidRDefault="00513C92"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noProof/>
          <w:color w:val="000000"/>
          <w:kern w:val="0"/>
        </w:rPr>
        <w:drawing>
          <wp:inline distT="0" distB="0" distL="0" distR="0" wp14:anchorId="6B43B016" wp14:editId="4D45CFFE">
            <wp:extent cx="3657600" cy="1354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8847" cy="1392133"/>
                    </a:xfrm>
                    <a:prstGeom prst="rect">
                      <a:avLst/>
                    </a:prstGeom>
                  </pic:spPr>
                </pic:pic>
              </a:graphicData>
            </a:graphic>
          </wp:inline>
        </w:drawing>
      </w:r>
      <w:r w:rsidR="000A706A" w:rsidRPr="00ED6304">
        <w:rPr>
          <w:rFonts w:ascii="Times New Roman" w:eastAsiaTheme="minorHAnsi" w:hAnsi="Times New Roman" w:cs="Times New Roman"/>
          <w:color w:val="000000"/>
          <w:kern w:val="0"/>
        </w:rPr>
        <w:t xml:space="preserve"> </w:t>
      </w:r>
      <w:r w:rsidR="000A706A" w:rsidRPr="00ED6304">
        <w:rPr>
          <w:rFonts w:ascii="Times New Roman" w:eastAsiaTheme="minorHAnsi" w:hAnsi="Times New Roman" w:cs="Times New Roman"/>
          <w:noProof/>
          <w:color w:val="000000"/>
          <w:kern w:val="0"/>
        </w:rPr>
        <w:drawing>
          <wp:inline distT="0" distB="0" distL="0" distR="0" wp14:anchorId="7E7D7198" wp14:editId="6CAD2217">
            <wp:extent cx="2453392" cy="1960938"/>
            <wp:effectExtent l="0" t="0" r="444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5487" cy="1978598"/>
                    </a:xfrm>
                    <a:prstGeom prst="rect">
                      <a:avLst/>
                    </a:prstGeom>
                  </pic:spPr>
                </pic:pic>
              </a:graphicData>
            </a:graphic>
          </wp:inline>
        </w:drawing>
      </w:r>
    </w:p>
    <w:p w14:paraId="54B9F257" w14:textId="0ECDBF69" w:rsidR="00B308BF" w:rsidRDefault="00B308BF" w:rsidP="0088732E">
      <w:pPr>
        <w:widowControl/>
        <w:snapToGrid w:val="0"/>
        <w:spacing w:afterLines="50" w:after="163"/>
        <w:rPr>
          <w:rFonts w:ascii="Times New Roman" w:eastAsiaTheme="minorHAnsi" w:hAnsi="Times New Roman" w:cs="Times New Roman"/>
          <w:color w:val="000000"/>
          <w:kern w:val="0"/>
          <w:shd w:val="clear" w:color="auto" w:fill="FFFFFF"/>
        </w:rPr>
      </w:pPr>
      <w:moveFromRangeStart w:id="147" w:author="czeng" w:date="2020-03-14T21:07:00Z" w:name="move35112463"/>
      <w:moveFrom w:id="148" w:author="czeng" w:date="2020-03-14T21:07:00Z">
        <w:r w:rsidDel="00081097">
          <w:rPr>
            <w:rFonts w:ascii="Times New Roman" w:eastAsiaTheme="minorHAnsi" w:hAnsi="Times New Roman" w:cs="Times New Roman"/>
            <w:color w:val="000000"/>
            <w:kern w:val="0"/>
            <w:shd w:val="clear" w:color="auto" w:fill="FFFFFF"/>
          </w:rPr>
          <w:t xml:space="preserve">We also checked the DNA methylation level of ADHFE1 promoter in white blood, </w:t>
        </w:r>
        <w:bookmarkStart w:id="149" w:name="OLE_LINK173"/>
        <w:bookmarkStart w:id="150" w:name="OLE_LINK174"/>
        <w:r w:rsidDel="00081097">
          <w:rPr>
            <w:rFonts w:ascii="Times New Roman" w:eastAsiaTheme="minorHAnsi" w:hAnsi="Times New Roman" w:cs="Times New Roman"/>
            <w:color w:val="000000"/>
            <w:kern w:val="0"/>
            <w:shd w:val="clear" w:color="auto" w:fill="FFFFFF"/>
          </w:rPr>
          <w:t>all the sites in which stay at the low level</w:t>
        </w:r>
        <w:bookmarkEnd w:id="149"/>
        <w:bookmarkEnd w:id="150"/>
        <w:r w:rsidDel="00081097">
          <w:rPr>
            <w:rFonts w:ascii="Times New Roman" w:eastAsiaTheme="minorHAnsi" w:hAnsi="Times New Roman" w:cs="Times New Roman"/>
            <w:color w:val="000000"/>
            <w:kern w:val="0"/>
            <w:shd w:val="clear" w:color="auto" w:fill="FFFFFF"/>
          </w:rPr>
          <w:t xml:space="preserve">. This indicates the ADHFE1 is a candidate biomarker of diagnosis of colorectal adenoma and cancer. </w:t>
        </w:r>
      </w:moveFrom>
      <w:moveFromRangeEnd w:id="147"/>
      <w:del w:id="151" w:author="czeng" w:date="2020-03-14T21:07:00Z">
        <w:r w:rsidDel="00081097">
          <w:rPr>
            <w:rFonts w:ascii="Times New Roman" w:eastAsiaTheme="minorHAnsi" w:hAnsi="Times New Roman" w:cs="Times New Roman"/>
            <w:color w:val="000000"/>
            <w:kern w:val="0"/>
            <w:shd w:val="clear" w:color="auto" w:fill="FFFFFF"/>
          </w:rPr>
          <w:delText xml:space="preserve">we also plotted new heatmap figure as </w:delText>
        </w:r>
        <w:r w:rsidDel="00081097">
          <w:rPr>
            <w:rFonts w:ascii="Times New Roman" w:eastAsiaTheme="minorHAnsi" w:hAnsi="Times New Roman" w:cs="Times New Roman" w:hint="eastAsia"/>
            <w:color w:val="000000"/>
            <w:kern w:val="0"/>
            <w:shd w:val="clear" w:color="auto" w:fill="FFFFFF"/>
          </w:rPr>
          <w:delText>Figure</w:delText>
        </w:r>
        <w:r w:rsidDel="00081097">
          <w:rPr>
            <w:rFonts w:ascii="Times New Roman" w:eastAsiaTheme="minorHAnsi" w:hAnsi="Times New Roman" w:cs="Times New Roman"/>
            <w:color w:val="000000"/>
            <w:kern w:val="0"/>
            <w:shd w:val="clear" w:color="auto" w:fill="FFFFFF"/>
          </w:rPr>
          <w:delText xml:space="preserve"> </w:delText>
        </w:r>
        <w:r w:rsidDel="00081097">
          <w:rPr>
            <w:rFonts w:ascii="Times New Roman" w:eastAsiaTheme="minorHAnsi" w:hAnsi="Times New Roman" w:cs="Times New Roman" w:hint="eastAsia"/>
            <w:color w:val="000000"/>
            <w:kern w:val="0"/>
            <w:shd w:val="clear" w:color="auto" w:fill="FFFFFF"/>
          </w:rPr>
          <w:delText>S</w:delText>
        </w:r>
        <w:r w:rsidR="004959D9" w:rsidDel="00081097">
          <w:rPr>
            <w:rFonts w:ascii="Times New Roman" w:eastAsiaTheme="minorHAnsi" w:hAnsi="Times New Roman" w:cs="Times New Roman"/>
            <w:color w:val="000000"/>
            <w:kern w:val="0"/>
            <w:shd w:val="clear" w:color="auto" w:fill="FFFFFF"/>
          </w:rPr>
          <w:delText>6</w:delText>
        </w:r>
        <w:r w:rsidDel="00081097">
          <w:rPr>
            <w:rFonts w:ascii="Times New Roman" w:eastAsiaTheme="minorHAnsi" w:hAnsi="Times New Roman" w:cs="Times New Roman"/>
            <w:color w:val="000000"/>
            <w:kern w:val="0"/>
            <w:shd w:val="clear" w:color="auto" w:fill="FFFFFF"/>
          </w:rPr>
          <w:delText xml:space="preserve"> in supplementary.</w:delText>
        </w:r>
      </w:del>
    </w:p>
    <w:p w14:paraId="7177FC3D" w14:textId="302D4B99" w:rsidR="00B308BF" w:rsidRPr="00B308BF" w:rsidRDefault="00B308BF" w:rsidP="0088732E">
      <w:pPr>
        <w:widowControl/>
        <w:snapToGrid w:val="0"/>
        <w:spacing w:afterLines="50" w:after="163"/>
        <w:rPr>
          <w:rFonts w:ascii="Times New Roman" w:eastAsiaTheme="minorHAnsi" w:hAnsi="Times New Roman" w:cs="Times New Roman"/>
          <w:color w:val="000000"/>
          <w:kern w:val="0"/>
          <w:shd w:val="clear" w:color="auto" w:fill="FFFFFF"/>
        </w:rPr>
      </w:pPr>
    </w:p>
    <w:p w14:paraId="0DF42275" w14:textId="77777777" w:rsidR="00B308BF" w:rsidRDefault="00B308BF" w:rsidP="0088732E">
      <w:pPr>
        <w:widowControl/>
        <w:snapToGrid w:val="0"/>
        <w:spacing w:afterLines="50" w:after="163"/>
        <w:rPr>
          <w:rFonts w:ascii="Times New Roman" w:eastAsiaTheme="minorHAnsi" w:hAnsi="Times New Roman" w:cs="Times New Roman"/>
          <w:color w:val="000000"/>
          <w:kern w:val="0"/>
        </w:rPr>
      </w:pPr>
    </w:p>
    <w:p w14:paraId="75202CD9" w14:textId="51862ECA" w:rsidR="00EF081C" w:rsidRPr="00ED6304" w:rsidRDefault="00680F29"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 xml:space="preserve">4.      The pathway analysis highlighted gut-brain-axis aroused a very interesting concept that the </w:t>
      </w:r>
      <w:proofErr w:type="gramStart"/>
      <w:r w:rsidRPr="00ED6304">
        <w:rPr>
          <w:rFonts w:ascii="Times New Roman" w:eastAsiaTheme="minorHAnsi" w:hAnsi="Times New Roman" w:cs="Times New Roman"/>
          <w:b/>
          <w:color w:val="000000"/>
          <w:kern w:val="0"/>
          <w:shd w:val="clear" w:color="auto" w:fill="FFFFFF"/>
        </w:rPr>
        <w:t>cross-talk</w:t>
      </w:r>
      <w:proofErr w:type="gramEnd"/>
      <w:r w:rsidRPr="00ED6304">
        <w:rPr>
          <w:rFonts w:ascii="Times New Roman" w:eastAsiaTheme="minorHAnsi" w:hAnsi="Times New Roman" w:cs="Times New Roman"/>
          <w:b/>
          <w:color w:val="000000"/>
          <w:kern w:val="0"/>
          <w:shd w:val="clear" w:color="auto" w:fill="FFFFFF"/>
        </w:rPr>
        <w:t xml:space="preserve"> between neuron system and GI system may be interrupted during carcinogenesis. Authors should provide other data (</w:t>
      </w:r>
      <w:proofErr w:type="spellStart"/>
      <w:r w:rsidRPr="00ED6304">
        <w:rPr>
          <w:rFonts w:ascii="Times New Roman" w:eastAsiaTheme="minorHAnsi" w:hAnsi="Times New Roman" w:cs="Times New Roman"/>
          <w:b/>
          <w:color w:val="000000"/>
          <w:kern w:val="0"/>
          <w:shd w:val="clear" w:color="auto" w:fill="FFFFFF"/>
        </w:rPr>
        <w:t>ie</w:t>
      </w:r>
      <w:proofErr w:type="spellEnd"/>
      <w:r w:rsidRPr="00ED6304">
        <w:rPr>
          <w:rFonts w:ascii="Times New Roman" w:eastAsiaTheme="minorHAnsi" w:hAnsi="Times New Roman" w:cs="Times New Roman"/>
          <w:b/>
          <w:color w:val="000000"/>
          <w:kern w:val="0"/>
          <w:shd w:val="clear" w:color="auto" w:fill="FFFFFF"/>
        </w:rPr>
        <w:t>. immune staining of some key protein molecules in different tissue types) to strengthen their claims.</w:t>
      </w:r>
    </w:p>
    <w:p w14:paraId="67433C84" w14:textId="4E7A467B" w:rsidR="00C00F2B" w:rsidRPr="00ED6304" w:rsidRDefault="0025025F" w:rsidP="0088732E">
      <w:pPr>
        <w:widowControl/>
        <w:snapToGrid w:val="0"/>
        <w:spacing w:afterLines="50" w:after="163"/>
        <w:rPr>
          <w:rFonts w:ascii="Times New Roman" w:eastAsiaTheme="minorHAnsi" w:hAnsi="Times New Roman" w:cs="Times New Roman"/>
          <w:color w:val="000000"/>
          <w:kern w:val="0"/>
          <w:shd w:val="clear" w:color="auto" w:fill="FFFFFF"/>
        </w:rPr>
      </w:pPr>
      <w:bookmarkStart w:id="152" w:name="OLE_LINK32"/>
      <w:bookmarkStart w:id="153" w:name="OLE_LINK33"/>
      <w:r>
        <w:rPr>
          <w:rFonts w:ascii="Times New Roman" w:eastAsiaTheme="minorHAnsi" w:hAnsi="Times New Roman" w:cs="Times New Roman"/>
          <w:color w:val="000000"/>
          <w:kern w:val="0"/>
          <w:shd w:val="clear" w:color="auto" w:fill="FFFFFF"/>
        </w:rPr>
        <w:t>Thank you for the suggestion. Indeed</w:t>
      </w:r>
      <w:r w:rsidR="004959D9">
        <w:rPr>
          <w:rFonts w:ascii="Times New Roman" w:eastAsiaTheme="minorHAnsi" w:hAnsi="Times New Roman" w:cs="Times New Roman"/>
          <w:color w:val="000000"/>
          <w:kern w:val="0"/>
          <w:shd w:val="clear" w:color="auto" w:fill="FFFFFF"/>
        </w:rPr>
        <w:t>,</w:t>
      </w:r>
      <w:r>
        <w:rPr>
          <w:rFonts w:ascii="Times New Roman" w:eastAsiaTheme="minorHAnsi" w:hAnsi="Times New Roman" w:cs="Times New Roman"/>
          <w:color w:val="000000"/>
          <w:kern w:val="0"/>
          <w:shd w:val="clear" w:color="auto" w:fill="FFFFFF"/>
        </w:rPr>
        <w:t xml:space="preserve"> t</w:t>
      </w:r>
      <w:r w:rsidR="00C00F2B" w:rsidRPr="00ED6304">
        <w:rPr>
          <w:rFonts w:ascii="Times New Roman" w:eastAsiaTheme="minorHAnsi" w:hAnsi="Times New Roman" w:cs="Times New Roman"/>
          <w:color w:val="000000"/>
          <w:kern w:val="0"/>
          <w:shd w:val="clear" w:color="auto" w:fill="FFFFFF"/>
        </w:rPr>
        <w:t xml:space="preserve">he interaction of tumor and the nervous system </w:t>
      </w:r>
      <w:r>
        <w:rPr>
          <w:rFonts w:ascii="Times New Roman" w:eastAsiaTheme="minorHAnsi" w:hAnsi="Times New Roman" w:cs="Times New Roman"/>
          <w:color w:val="000000"/>
          <w:kern w:val="0"/>
          <w:shd w:val="clear" w:color="auto" w:fill="FFFFFF"/>
        </w:rPr>
        <w:t>was</w:t>
      </w:r>
      <w:r w:rsidRPr="00ED6304">
        <w:rPr>
          <w:rFonts w:ascii="Times New Roman" w:eastAsiaTheme="minorHAnsi" w:hAnsi="Times New Roman" w:cs="Times New Roman"/>
          <w:color w:val="000000"/>
          <w:kern w:val="0"/>
          <w:shd w:val="clear" w:color="auto" w:fill="FFFFFF"/>
        </w:rPr>
        <w:t xml:space="preserve"> </w:t>
      </w:r>
      <w:r w:rsidR="00C00F2B" w:rsidRPr="00ED6304">
        <w:rPr>
          <w:rFonts w:ascii="Times New Roman" w:eastAsiaTheme="minorHAnsi" w:hAnsi="Times New Roman" w:cs="Times New Roman"/>
          <w:color w:val="000000"/>
          <w:kern w:val="0"/>
          <w:shd w:val="clear" w:color="auto" w:fill="FFFFFF"/>
        </w:rPr>
        <w:t>also found in other cancers, such as</w:t>
      </w:r>
      <w:r>
        <w:rPr>
          <w:rFonts w:ascii="Times New Roman" w:eastAsiaTheme="minorHAnsi" w:hAnsi="Times New Roman" w:cs="Times New Roman"/>
          <w:color w:val="000000"/>
          <w:kern w:val="0"/>
          <w:shd w:val="clear" w:color="auto" w:fill="FFFFFF"/>
        </w:rPr>
        <w:t xml:space="preserve"> in</w:t>
      </w:r>
      <w:r w:rsidR="00C00F2B" w:rsidRPr="00ED6304">
        <w:rPr>
          <w:rFonts w:ascii="Times New Roman" w:eastAsiaTheme="minorHAnsi" w:hAnsi="Times New Roman" w:cs="Times New Roman"/>
          <w:color w:val="000000"/>
          <w:kern w:val="0"/>
          <w:shd w:val="clear" w:color="auto" w:fill="FFFFFF"/>
        </w:rPr>
        <w:t xml:space="preserve"> gastric cancer and liver cancer (</w:t>
      </w:r>
      <w:r w:rsidR="00801035" w:rsidRPr="00ED6304">
        <w:rPr>
          <w:rFonts w:ascii="Times New Roman" w:eastAsiaTheme="minorHAnsi" w:hAnsi="Times New Roman" w:cs="Times New Roman"/>
          <w:color w:val="000000"/>
          <w:kern w:val="0"/>
          <w:shd w:val="clear" w:color="auto" w:fill="FFFFFF"/>
        </w:rPr>
        <w:t>PMID: 31647986, 29660379</w:t>
      </w:r>
      <w:r w:rsidR="00C00F2B" w:rsidRPr="00ED6304">
        <w:rPr>
          <w:rFonts w:ascii="Times New Roman" w:eastAsiaTheme="minorHAnsi" w:hAnsi="Times New Roman" w:cs="Times New Roman"/>
          <w:color w:val="000000"/>
          <w:kern w:val="0"/>
          <w:shd w:val="clear" w:color="auto" w:fill="FFFFFF"/>
        </w:rPr>
        <w:t>)</w:t>
      </w:r>
      <w:r w:rsidR="00801035" w:rsidRPr="00ED6304">
        <w:rPr>
          <w:rFonts w:ascii="Times New Roman" w:eastAsiaTheme="minorHAnsi" w:hAnsi="Times New Roman" w:cs="Times New Roman"/>
          <w:color w:val="000000"/>
          <w:kern w:val="0"/>
          <w:shd w:val="clear" w:color="auto" w:fill="FFFFFF"/>
        </w:rPr>
        <w:t>.</w:t>
      </w:r>
      <w:r>
        <w:rPr>
          <w:rFonts w:ascii="Times New Roman" w:eastAsiaTheme="minorHAnsi" w:hAnsi="Times New Roman" w:cs="Times New Roman"/>
          <w:color w:val="000000"/>
          <w:kern w:val="0"/>
          <w:shd w:val="clear" w:color="auto" w:fill="FFFFFF"/>
        </w:rPr>
        <w:t xml:space="preserve"> We included these two papers in our reference in revised version. Since</w:t>
      </w:r>
      <w:r w:rsidRPr="00ED6304">
        <w:rPr>
          <w:rFonts w:ascii="Times New Roman" w:eastAsiaTheme="minorHAnsi" w:hAnsi="Times New Roman" w:cs="Times New Roman"/>
          <w:color w:val="000000"/>
          <w:kern w:val="0"/>
          <w:shd w:val="clear" w:color="auto" w:fill="FFFFFF"/>
        </w:rPr>
        <w:t xml:space="preserve"> </w:t>
      </w:r>
      <w:r w:rsidR="00C00F2B" w:rsidRPr="00ED6304">
        <w:rPr>
          <w:rFonts w:ascii="Times New Roman" w:eastAsiaTheme="minorHAnsi" w:hAnsi="Times New Roman" w:cs="Times New Roman"/>
          <w:color w:val="000000"/>
          <w:kern w:val="0"/>
          <w:shd w:val="clear" w:color="auto" w:fill="FFFFFF"/>
        </w:rPr>
        <w:t xml:space="preserve">we have </w:t>
      </w:r>
      <w:r>
        <w:rPr>
          <w:rFonts w:ascii="Times New Roman" w:eastAsiaTheme="minorHAnsi" w:hAnsi="Times New Roman" w:cs="Times New Roman"/>
          <w:color w:val="000000"/>
          <w:kern w:val="0"/>
          <w:shd w:val="clear" w:color="auto" w:fill="FFFFFF"/>
        </w:rPr>
        <w:t>no</w:t>
      </w:r>
      <w:r w:rsidRPr="00ED6304">
        <w:rPr>
          <w:rFonts w:ascii="Times New Roman" w:eastAsiaTheme="minorHAnsi" w:hAnsi="Times New Roman" w:cs="Times New Roman"/>
          <w:color w:val="000000"/>
          <w:kern w:val="0"/>
          <w:shd w:val="clear" w:color="auto" w:fill="FFFFFF"/>
        </w:rPr>
        <w:t xml:space="preserve"> </w:t>
      </w:r>
      <w:r w:rsidR="00C00F2B" w:rsidRPr="00ED6304">
        <w:rPr>
          <w:rFonts w:ascii="Times New Roman" w:eastAsiaTheme="minorHAnsi" w:hAnsi="Times New Roman" w:cs="Times New Roman"/>
          <w:color w:val="000000"/>
          <w:kern w:val="0"/>
          <w:shd w:val="clear" w:color="auto" w:fill="FFFFFF"/>
        </w:rPr>
        <w:t>sample</w:t>
      </w:r>
      <w:r>
        <w:rPr>
          <w:rFonts w:ascii="Times New Roman" w:eastAsiaTheme="minorHAnsi" w:hAnsi="Times New Roman" w:cs="Times New Roman"/>
          <w:color w:val="000000"/>
          <w:kern w:val="0"/>
          <w:shd w:val="clear" w:color="auto" w:fill="FFFFFF"/>
        </w:rPr>
        <w:t xml:space="preserve"> left after methylation analysi</w:t>
      </w:r>
      <w:r w:rsidR="00C00F2B" w:rsidRPr="00ED6304">
        <w:rPr>
          <w:rFonts w:ascii="Times New Roman" w:eastAsiaTheme="minorHAnsi" w:hAnsi="Times New Roman" w:cs="Times New Roman"/>
          <w:color w:val="000000"/>
          <w:kern w:val="0"/>
          <w:shd w:val="clear" w:color="auto" w:fill="FFFFFF"/>
        </w:rPr>
        <w:t xml:space="preserve">s, </w:t>
      </w:r>
      <w:r>
        <w:rPr>
          <w:rFonts w:ascii="Times New Roman" w:eastAsiaTheme="minorHAnsi" w:hAnsi="Times New Roman" w:cs="Times New Roman"/>
          <w:color w:val="000000"/>
          <w:kern w:val="0"/>
          <w:shd w:val="clear" w:color="auto" w:fill="FFFFFF"/>
        </w:rPr>
        <w:t>currently we are unable to do staining in presented samples. This</w:t>
      </w:r>
      <w:r w:rsidR="00C00F2B" w:rsidRPr="00ED6304">
        <w:rPr>
          <w:rFonts w:ascii="Times New Roman" w:eastAsiaTheme="minorHAnsi" w:hAnsi="Times New Roman" w:cs="Times New Roman"/>
          <w:color w:val="000000"/>
          <w:kern w:val="0"/>
          <w:shd w:val="clear" w:color="auto" w:fill="FFFFFF"/>
        </w:rPr>
        <w:t xml:space="preserve"> will be further studied in our follow-up research</w:t>
      </w:r>
      <w:r>
        <w:rPr>
          <w:rFonts w:ascii="Times New Roman" w:eastAsiaTheme="minorHAnsi" w:hAnsi="Times New Roman" w:cs="Times New Roman"/>
          <w:color w:val="000000"/>
          <w:kern w:val="0"/>
          <w:shd w:val="clear" w:color="auto" w:fill="FFFFFF"/>
        </w:rPr>
        <w:t xml:space="preserve"> accordingly</w:t>
      </w:r>
      <w:r w:rsidR="00C00F2B" w:rsidRPr="00ED6304">
        <w:rPr>
          <w:rFonts w:ascii="Times New Roman" w:eastAsiaTheme="minorHAnsi" w:hAnsi="Times New Roman" w:cs="Times New Roman"/>
          <w:color w:val="000000"/>
          <w:kern w:val="0"/>
          <w:shd w:val="clear" w:color="auto" w:fill="FFFFFF"/>
        </w:rPr>
        <w:t>.</w:t>
      </w:r>
    </w:p>
    <w:bookmarkEnd w:id="152"/>
    <w:bookmarkEnd w:id="153"/>
    <w:p w14:paraId="6E656875" w14:textId="2C414E33" w:rsidR="009E2B22"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 xml:space="preserve">5.      The authors compared ADHFE1 with </w:t>
      </w:r>
      <w:proofErr w:type="gramStart"/>
      <w:r w:rsidRPr="00ED6304">
        <w:rPr>
          <w:rFonts w:ascii="Times New Roman" w:eastAsiaTheme="minorHAnsi" w:hAnsi="Times New Roman" w:cs="Times New Roman"/>
          <w:b/>
          <w:color w:val="000000"/>
          <w:kern w:val="0"/>
          <w:shd w:val="clear" w:color="auto" w:fill="FFFFFF"/>
        </w:rPr>
        <w:t>SEPT9, and</w:t>
      </w:r>
      <w:proofErr w:type="gramEnd"/>
      <w:r w:rsidRPr="00ED6304">
        <w:rPr>
          <w:rFonts w:ascii="Times New Roman" w:eastAsiaTheme="minorHAnsi" w:hAnsi="Times New Roman" w:cs="Times New Roman"/>
          <w:b/>
          <w:color w:val="000000"/>
          <w:kern w:val="0"/>
          <w:shd w:val="clear" w:color="auto" w:fill="FFFFFF"/>
        </w:rPr>
        <w:t xml:space="preserve"> found a better prediction power of ADHFE1 over SEPT9, </w:t>
      </w:r>
      <w:bookmarkStart w:id="154" w:name="OLE_LINK13"/>
      <w:bookmarkStart w:id="155" w:name="OLE_LINK14"/>
      <w:r w:rsidRPr="00ED6304">
        <w:rPr>
          <w:rFonts w:ascii="Times New Roman" w:eastAsiaTheme="minorHAnsi" w:hAnsi="Times New Roman" w:cs="Times New Roman"/>
          <w:b/>
          <w:color w:val="000000"/>
          <w:kern w:val="0"/>
          <w:shd w:val="clear" w:color="auto" w:fill="FFFFFF"/>
        </w:rPr>
        <w:t xml:space="preserve">authors should check if ADHFE1 is some way orthogonal to any of these FDA-approved biomarkers, including SEPT9 and </w:t>
      </w:r>
      <w:proofErr w:type="spellStart"/>
      <w:r w:rsidRPr="00ED6304">
        <w:rPr>
          <w:rFonts w:ascii="Times New Roman" w:eastAsiaTheme="minorHAnsi" w:hAnsi="Times New Roman" w:cs="Times New Roman"/>
          <w:b/>
          <w:color w:val="000000"/>
          <w:kern w:val="0"/>
          <w:shd w:val="clear" w:color="auto" w:fill="FFFFFF"/>
        </w:rPr>
        <w:t>carcino</w:t>
      </w:r>
      <w:proofErr w:type="spellEnd"/>
      <w:r w:rsidRPr="00ED6304">
        <w:rPr>
          <w:rFonts w:ascii="Times New Roman" w:eastAsiaTheme="minorHAnsi" w:hAnsi="Times New Roman" w:cs="Times New Roman"/>
          <w:b/>
          <w:color w:val="000000"/>
          <w:kern w:val="0"/>
          <w:shd w:val="clear" w:color="auto" w:fill="FFFFFF"/>
        </w:rPr>
        <w:t>-embryonic antigen (CEA).</w:t>
      </w:r>
    </w:p>
    <w:p w14:paraId="0F250283" w14:textId="39723A89" w:rsidR="00656B32" w:rsidRPr="00ED6304" w:rsidRDefault="00656B32" w:rsidP="0088732E">
      <w:pPr>
        <w:widowControl/>
        <w:snapToGrid w:val="0"/>
        <w:spacing w:afterLines="50" w:after="163"/>
        <w:rPr>
          <w:rFonts w:ascii="Times New Roman" w:eastAsiaTheme="minorHAnsi" w:hAnsi="Times New Roman" w:cs="Times New Roman"/>
          <w:color w:val="000000" w:themeColor="text1"/>
          <w:kern w:val="0"/>
          <w:shd w:val="clear" w:color="auto" w:fill="FFFFFF"/>
        </w:rPr>
      </w:pPr>
      <w:r w:rsidRPr="00ED6304">
        <w:rPr>
          <w:rFonts w:ascii="Times New Roman" w:eastAsiaTheme="minorHAnsi" w:hAnsi="Times New Roman" w:cs="Times New Roman"/>
          <w:color w:val="000000" w:themeColor="text1"/>
          <w:kern w:val="0"/>
          <w:shd w:val="clear" w:color="auto" w:fill="FFFFFF"/>
        </w:rPr>
        <w:t>Th</w:t>
      </w:r>
      <w:r w:rsidR="00D67C87">
        <w:rPr>
          <w:rFonts w:ascii="Times New Roman" w:eastAsiaTheme="minorHAnsi" w:hAnsi="Times New Roman" w:cs="Times New Roman"/>
          <w:color w:val="000000" w:themeColor="text1"/>
          <w:kern w:val="0"/>
          <w:shd w:val="clear" w:color="auto" w:fill="FFFFFF"/>
        </w:rPr>
        <w:t>us far only SEPT9 was</w:t>
      </w:r>
      <w:r w:rsidRPr="00ED6304">
        <w:rPr>
          <w:rFonts w:ascii="Times New Roman" w:eastAsiaTheme="minorHAnsi" w:hAnsi="Times New Roman" w:cs="Times New Roman"/>
          <w:color w:val="000000" w:themeColor="text1"/>
          <w:kern w:val="0"/>
          <w:shd w:val="clear" w:color="auto" w:fill="FFFFFF"/>
        </w:rPr>
        <w:t xml:space="preserve"> approved </w:t>
      </w:r>
      <w:r w:rsidR="00D67C87">
        <w:rPr>
          <w:rFonts w:ascii="Times New Roman" w:eastAsiaTheme="minorHAnsi" w:hAnsi="Times New Roman" w:cs="Times New Roman"/>
          <w:color w:val="000000" w:themeColor="text1"/>
          <w:kern w:val="0"/>
          <w:shd w:val="clear" w:color="auto" w:fill="FFFFFF"/>
        </w:rPr>
        <w:t>by FDA as the</w:t>
      </w:r>
      <w:r w:rsidR="00D67C87" w:rsidRPr="00D67C87">
        <w:rPr>
          <w:rFonts w:ascii="Times New Roman" w:eastAsiaTheme="minorHAnsi" w:hAnsi="Times New Roman" w:cs="Times New Roman"/>
          <w:color w:val="000000" w:themeColor="text1"/>
          <w:kern w:val="0"/>
          <w:shd w:val="clear" w:color="auto" w:fill="FFFFFF"/>
        </w:rPr>
        <w:t xml:space="preserve"> </w:t>
      </w:r>
      <w:proofErr w:type="spellStart"/>
      <w:r w:rsidR="00D67C87" w:rsidRPr="00ED6304">
        <w:rPr>
          <w:rFonts w:ascii="Times New Roman" w:eastAsiaTheme="minorHAnsi" w:hAnsi="Times New Roman" w:cs="Times New Roman"/>
          <w:color w:val="000000" w:themeColor="text1"/>
          <w:kern w:val="0"/>
          <w:shd w:val="clear" w:color="auto" w:fill="FFFFFF"/>
        </w:rPr>
        <w:t>cfDNA</w:t>
      </w:r>
      <w:proofErr w:type="spellEnd"/>
      <w:r w:rsidRPr="00ED6304">
        <w:rPr>
          <w:rFonts w:ascii="Times New Roman" w:eastAsiaTheme="minorHAnsi" w:hAnsi="Times New Roman" w:cs="Times New Roman"/>
          <w:color w:val="000000" w:themeColor="text1"/>
          <w:kern w:val="0"/>
          <w:shd w:val="clear" w:color="auto" w:fill="FFFFFF"/>
        </w:rPr>
        <w:t xml:space="preserve"> diagnostic marker </w:t>
      </w:r>
      <w:r w:rsidR="00D67C87">
        <w:rPr>
          <w:rFonts w:ascii="Times New Roman" w:eastAsiaTheme="minorHAnsi" w:hAnsi="Times New Roman" w:cs="Times New Roman"/>
          <w:color w:val="000000" w:themeColor="text1"/>
          <w:kern w:val="0"/>
          <w:shd w:val="clear" w:color="auto" w:fill="FFFFFF"/>
        </w:rPr>
        <w:t>of</w:t>
      </w:r>
      <w:r w:rsidR="00D67C87" w:rsidRPr="00ED6304">
        <w:rPr>
          <w:rFonts w:ascii="Times New Roman" w:eastAsiaTheme="minorHAnsi" w:hAnsi="Times New Roman" w:cs="Times New Roman"/>
          <w:color w:val="000000" w:themeColor="text1"/>
          <w:kern w:val="0"/>
          <w:shd w:val="clear" w:color="auto" w:fill="FFFFFF"/>
        </w:rPr>
        <w:t xml:space="preserve"> </w:t>
      </w:r>
      <w:r w:rsidRPr="00ED6304">
        <w:rPr>
          <w:rFonts w:ascii="Times New Roman" w:eastAsiaTheme="minorHAnsi" w:hAnsi="Times New Roman" w:cs="Times New Roman"/>
          <w:color w:val="000000" w:themeColor="text1"/>
          <w:kern w:val="0"/>
          <w:shd w:val="clear" w:color="auto" w:fill="FFFFFF"/>
        </w:rPr>
        <w:t>colorectal cancer at DNA methylation level.</w:t>
      </w:r>
      <w:r w:rsidR="00D67C87">
        <w:rPr>
          <w:rFonts w:ascii="Times New Roman" w:eastAsiaTheme="minorHAnsi" w:hAnsi="Times New Roman" w:cs="Times New Roman"/>
          <w:color w:val="000000" w:themeColor="text1"/>
          <w:kern w:val="0"/>
          <w:shd w:val="clear" w:color="auto" w:fill="FFFFFF"/>
        </w:rPr>
        <w:t xml:space="preserve"> W</w:t>
      </w:r>
      <w:r w:rsidRPr="00ED6304">
        <w:rPr>
          <w:rFonts w:ascii="Times New Roman" w:eastAsiaTheme="minorHAnsi" w:hAnsi="Times New Roman" w:cs="Times New Roman"/>
          <w:color w:val="000000" w:themeColor="text1"/>
          <w:kern w:val="0"/>
          <w:shd w:val="clear" w:color="auto" w:fill="FFFFFF"/>
        </w:rPr>
        <w:t xml:space="preserve">e </w:t>
      </w:r>
      <w:r w:rsidR="00D67C87">
        <w:rPr>
          <w:rFonts w:ascii="Times New Roman" w:eastAsiaTheme="minorHAnsi" w:hAnsi="Times New Roman" w:cs="Times New Roman"/>
          <w:color w:val="000000" w:themeColor="text1"/>
          <w:kern w:val="0"/>
          <w:shd w:val="clear" w:color="auto" w:fill="FFFFFF"/>
        </w:rPr>
        <w:t xml:space="preserve">then analyzed the correlation </w:t>
      </w:r>
      <w:r w:rsidRPr="00ED6304">
        <w:rPr>
          <w:rFonts w:ascii="Times New Roman" w:eastAsiaTheme="minorHAnsi" w:hAnsi="Times New Roman" w:cs="Times New Roman"/>
          <w:color w:val="000000" w:themeColor="text1"/>
          <w:kern w:val="0"/>
          <w:shd w:val="clear" w:color="auto" w:fill="FFFFFF"/>
        </w:rPr>
        <w:t>between ADHFE1 and SEPT9</w:t>
      </w:r>
      <w:r w:rsidR="00D67C87">
        <w:rPr>
          <w:rFonts w:ascii="Times New Roman" w:eastAsiaTheme="minorHAnsi" w:hAnsi="Times New Roman" w:cs="Times New Roman"/>
          <w:color w:val="000000" w:themeColor="text1"/>
          <w:kern w:val="0"/>
          <w:shd w:val="clear" w:color="auto" w:fill="FFFFFF"/>
        </w:rPr>
        <w:t xml:space="preserve"> as suggested</w:t>
      </w:r>
      <w:r w:rsidRPr="00ED6304">
        <w:rPr>
          <w:rFonts w:ascii="Times New Roman" w:eastAsiaTheme="minorHAnsi" w:hAnsi="Times New Roman" w:cs="Times New Roman"/>
          <w:color w:val="000000" w:themeColor="text1"/>
          <w:kern w:val="0"/>
          <w:shd w:val="clear" w:color="auto" w:fill="FFFFFF"/>
        </w:rPr>
        <w:t xml:space="preserve">. </w:t>
      </w:r>
      <w:r w:rsidR="00D67C87">
        <w:rPr>
          <w:rFonts w:ascii="Times New Roman" w:eastAsiaTheme="minorHAnsi" w:hAnsi="Times New Roman" w:cs="Times New Roman"/>
          <w:color w:val="000000" w:themeColor="text1"/>
          <w:kern w:val="0"/>
          <w:shd w:val="clear" w:color="auto" w:fill="FFFFFF"/>
        </w:rPr>
        <w:t>As shown in newly included Figure S</w:t>
      </w:r>
      <w:r w:rsidR="004959D9" w:rsidRPr="004959D9">
        <w:rPr>
          <w:rFonts w:ascii="Times New Roman" w:eastAsiaTheme="minorHAnsi" w:hAnsi="Times New Roman" w:cs="Times New Roman"/>
          <w:color w:val="000000" w:themeColor="text1"/>
          <w:kern w:val="0"/>
          <w:shd w:val="clear" w:color="auto" w:fill="FFFFFF"/>
        </w:rPr>
        <w:t>5</w:t>
      </w:r>
      <w:r w:rsidR="00D67C87">
        <w:rPr>
          <w:rFonts w:ascii="Times New Roman" w:eastAsiaTheme="minorHAnsi" w:hAnsi="Times New Roman" w:cs="Times New Roman"/>
          <w:color w:val="000000" w:themeColor="text1"/>
          <w:kern w:val="0"/>
          <w:shd w:val="clear" w:color="auto" w:fill="FFFFFF"/>
        </w:rPr>
        <w:t xml:space="preserve">, </w:t>
      </w:r>
      <w:r w:rsidRPr="00ED6304">
        <w:rPr>
          <w:rFonts w:ascii="Times New Roman" w:eastAsiaTheme="minorHAnsi" w:hAnsi="Times New Roman" w:cs="Times New Roman"/>
          <w:color w:val="000000" w:themeColor="text1"/>
          <w:kern w:val="0"/>
          <w:shd w:val="clear" w:color="auto" w:fill="FFFFFF"/>
        </w:rPr>
        <w:t>the correlation of DNA methylation of the</w:t>
      </w:r>
      <w:r w:rsidR="00D67C87">
        <w:rPr>
          <w:rFonts w:ascii="Times New Roman" w:eastAsiaTheme="minorHAnsi" w:hAnsi="Times New Roman" w:cs="Times New Roman"/>
          <w:color w:val="000000" w:themeColor="text1"/>
          <w:kern w:val="0"/>
          <w:shd w:val="clear" w:color="auto" w:fill="FFFFFF"/>
        </w:rPr>
        <w:t>se</w:t>
      </w:r>
      <w:r w:rsidRPr="00ED6304">
        <w:rPr>
          <w:rFonts w:ascii="Times New Roman" w:eastAsiaTheme="minorHAnsi" w:hAnsi="Times New Roman" w:cs="Times New Roman"/>
          <w:color w:val="000000" w:themeColor="text1"/>
          <w:kern w:val="0"/>
          <w:shd w:val="clear" w:color="auto" w:fill="FFFFFF"/>
        </w:rPr>
        <w:t xml:space="preserve"> two genes was 0.77</w:t>
      </w:r>
      <w:r w:rsidR="00021C65">
        <w:rPr>
          <w:rFonts w:ascii="Times New Roman" w:eastAsiaTheme="minorHAnsi" w:hAnsi="Times New Roman" w:cs="Times New Roman"/>
          <w:color w:val="000000" w:themeColor="text1"/>
          <w:kern w:val="0"/>
          <w:shd w:val="clear" w:color="auto" w:fill="FFFFFF"/>
        </w:rPr>
        <w:t xml:space="preserve">. As for </w:t>
      </w:r>
      <w:ins w:id="156" w:author="czeng" w:date="2020-03-14T21:18:00Z">
        <w:r w:rsidR="00B23DF4">
          <w:rPr>
            <w:rFonts w:ascii="Times New Roman" w:eastAsiaTheme="minorHAnsi" w:hAnsi="Times New Roman" w:cs="Times New Roman"/>
            <w:color w:val="000000" w:themeColor="text1"/>
            <w:kern w:val="0"/>
            <w:shd w:val="clear" w:color="auto" w:fill="FFFFFF"/>
          </w:rPr>
          <w:t xml:space="preserve">the </w:t>
        </w:r>
      </w:ins>
      <w:r w:rsidR="00021C65">
        <w:rPr>
          <w:rFonts w:ascii="Times New Roman" w:eastAsiaTheme="minorHAnsi" w:hAnsi="Times New Roman" w:cs="Times New Roman"/>
          <w:color w:val="000000" w:themeColor="text1"/>
          <w:kern w:val="0"/>
          <w:shd w:val="clear" w:color="auto" w:fill="FFFFFF"/>
        </w:rPr>
        <w:t xml:space="preserve">comparison with CEA, </w:t>
      </w:r>
      <w:r w:rsidR="00021C65" w:rsidRPr="00B102BA">
        <w:rPr>
          <w:rFonts w:ascii="Times New Roman" w:eastAsiaTheme="minorHAnsi" w:hAnsi="Times New Roman" w:cs="Times New Roman"/>
          <w:color w:val="000000" w:themeColor="text1"/>
          <w:kern w:val="0"/>
          <w:shd w:val="clear" w:color="auto" w:fill="FFFFFF"/>
        </w:rPr>
        <w:t xml:space="preserve">since </w:t>
      </w:r>
      <w:del w:id="157" w:author="czeng" w:date="2020-03-14T21:18:00Z">
        <w:r w:rsidR="00952B2E" w:rsidRPr="00B102BA" w:rsidDel="00B23DF4">
          <w:rPr>
            <w:rFonts w:ascii="Times New Roman" w:eastAsiaTheme="minorHAnsi" w:hAnsi="Times New Roman" w:cs="Times New Roman"/>
            <w:color w:val="000000" w:themeColor="text1"/>
            <w:kern w:val="0"/>
            <w:shd w:val="clear" w:color="auto" w:fill="FFFFFF"/>
          </w:rPr>
          <w:delText xml:space="preserve">the </w:delText>
        </w:r>
      </w:del>
      <w:r w:rsidR="00952B2E" w:rsidRPr="00B102BA">
        <w:rPr>
          <w:rFonts w:ascii="Times New Roman" w:eastAsiaTheme="minorHAnsi" w:hAnsi="Times New Roman" w:cs="Times New Roman"/>
          <w:color w:val="000000" w:themeColor="text1"/>
          <w:kern w:val="0"/>
          <w:shd w:val="clear" w:color="auto" w:fill="FFFFFF"/>
        </w:rPr>
        <w:t>CEA</w:t>
      </w:r>
      <w:r w:rsidR="00021C65" w:rsidRPr="00B102BA">
        <w:rPr>
          <w:rFonts w:ascii="Times New Roman" w:eastAsiaTheme="minorHAnsi" w:hAnsi="Times New Roman" w:cs="Times New Roman"/>
          <w:color w:val="000000" w:themeColor="text1"/>
          <w:kern w:val="0"/>
          <w:shd w:val="clear" w:color="auto" w:fill="FFFFFF"/>
        </w:rPr>
        <w:t xml:space="preserve"> is not a routine </w:t>
      </w:r>
      <w:r w:rsidR="00952B2E" w:rsidRPr="00B102BA">
        <w:rPr>
          <w:rFonts w:ascii="Times New Roman" w:eastAsiaTheme="minorHAnsi" w:hAnsi="Times New Roman" w:cs="Times New Roman"/>
          <w:color w:val="000000" w:themeColor="text1"/>
          <w:kern w:val="0"/>
          <w:shd w:val="clear" w:color="auto" w:fill="FFFFFF"/>
        </w:rPr>
        <w:t>test</w:t>
      </w:r>
      <w:r w:rsidR="00B102BA" w:rsidRPr="00B308BF">
        <w:rPr>
          <w:rFonts w:ascii="Times New Roman" w:eastAsiaTheme="minorHAnsi" w:hAnsi="Times New Roman" w:cs="Times New Roman"/>
          <w:color w:val="000000" w:themeColor="text1"/>
          <w:kern w:val="0"/>
          <w:shd w:val="clear" w:color="auto" w:fill="FFFFFF"/>
        </w:rPr>
        <w:t xml:space="preserve"> </w:t>
      </w:r>
      <w:ins w:id="158" w:author="czeng" w:date="2020-03-14T21:18:00Z">
        <w:r w:rsidR="00B23DF4">
          <w:rPr>
            <w:rFonts w:ascii="Times New Roman" w:eastAsiaTheme="minorHAnsi" w:hAnsi="Times New Roman" w:cs="Times New Roman"/>
            <w:color w:val="000000" w:themeColor="text1"/>
            <w:kern w:val="0"/>
            <w:shd w:val="clear" w:color="auto" w:fill="FFFFFF"/>
          </w:rPr>
          <w:t xml:space="preserve">item </w:t>
        </w:r>
      </w:ins>
      <w:r w:rsidR="00B102BA" w:rsidRPr="00B308BF">
        <w:rPr>
          <w:rFonts w:ascii="Times New Roman" w:eastAsiaTheme="minorHAnsi" w:hAnsi="Times New Roman" w:cs="Times New Roman"/>
          <w:color w:val="000000" w:themeColor="text1"/>
          <w:kern w:val="0"/>
          <w:shd w:val="clear" w:color="auto" w:fill="FFFFFF"/>
        </w:rPr>
        <w:t>for outpatient</w:t>
      </w:r>
      <w:r w:rsidR="00952B2E" w:rsidRPr="00B308BF">
        <w:rPr>
          <w:rFonts w:ascii="Times New Roman" w:eastAsiaTheme="minorHAnsi" w:hAnsi="Times New Roman" w:cs="Times New Roman"/>
          <w:color w:val="000000" w:themeColor="text1"/>
          <w:kern w:val="0"/>
          <w:shd w:val="clear" w:color="auto" w:fill="FFFFFF"/>
        </w:rPr>
        <w:t xml:space="preserve"> adeno</w:t>
      </w:r>
      <w:r w:rsidR="00B102BA" w:rsidRPr="00B308BF">
        <w:rPr>
          <w:rFonts w:ascii="Times New Roman" w:eastAsiaTheme="minorHAnsi" w:hAnsi="Times New Roman" w:cs="Times New Roman"/>
          <w:color w:val="000000" w:themeColor="text1"/>
          <w:kern w:val="0"/>
          <w:shd w:val="clear" w:color="auto" w:fill="FFFFFF"/>
        </w:rPr>
        <w:t xml:space="preserve">ma clinic, </w:t>
      </w:r>
      <w:r w:rsidR="00952B2E" w:rsidRPr="00B102BA">
        <w:rPr>
          <w:rFonts w:ascii="Times New Roman" w:eastAsiaTheme="minorHAnsi" w:hAnsi="Times New Roman" w:cs="Times New Roman"/>
          <w:color w:val="000000" w:themeColor="text1"/>
          <w:kern w:val="0"/>
          <w:shd w:val="clear" w:color="auto" w:fill="FFFFFF"/>
        </w:rPr>
        <w:t>we were unable to obtain data from collaborating hospital or in public data</w:t>
      </w:r>
      <w:r w:rsidR="00B102BA">
        <w:rPr>
          <w:rFonts w:ascii="Times New Roman" w:eastAsiaTheme="minorHAnsi" w:hAnsi="Times New Roman" w:cs="Times New Roman"/>
          <w:color w:val="000000" w:themeColor="text1"/>
          <w:kern w:val="0"/>
          <w:shd w:val="clear" w:color="auto" w:fill="FFFFFF"/>
        </w:rPr>
        <w:t>base</w:t>
      </w:r>
      <w:r w:rsidR="00952B2E" w:rsidRPr="00B102BA">
        <w:rPr>
          <w:rFonts w:ascii="Times New Roman" w:eastAsiaTheme="minorHAnsi" w:hAnsi="Times New Roman" w:cs="Times New Roman"/>
          <w:color w:val="000000" w:themeColor="text1"/>
          <w:kern w:val="0"/>
          <w:shd w:val="clear" w:color="auto" w:fill="FFFFFF"/>
        </w:rPr>
        <w:t>.</w:t>
      </w:r>
      <w:r w:rsidR="00B102BA">
        <w:rPr>
          <w:rFonts w:ascii="Times New Roman" w:eastAsiaTheme="minorHAnsi" w:hAnsi="Times New Roman" w:cs="Times New Roman"/>
          <w:color w:val="000000" w:themeColor="text1"/>
          <w:kern w:val="0"/>
          <w:shd w:val="clear" w:color="auto" w:fill="FFFFFF"/>
        </w:rPr>
        <w:t xml:space="preserve"> </w:t>
      </w:r>
      <w:r w:rsidR="00021C65">
        <w:rPr>
          <w:rFonts w:ascii="Times New Roman" w:eastAsiaTheme="minorHAnsi" w:hAnsi="Times New Roman" w:cs="Times New Roman"/>
          <w:color w:val="000000" w:themeColor="text1"/>
          <w:kern w:val="0"/>
          <w:shd w:val="clear" w:color="auto" w:fill="FFFFFF"/>
        </w:rPr>
        <w:t xml:space="preserve"> </w:t>
      </w:r>
    </w:p>
    <w:p w14:paraId="45E55008" w14:textId="518E797C" w:rsidR="00E633B6" w:rsidRPr="00ED6304" w:rsidRDefault="00753771"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noProof/>
          <w:color w:val="000000"/>
          <w:kern w:val="0"/>
        </w:rPr>
        <w:lastRenderedPageBreak/>
        <w:drawing>
          <wp:inline distT="0" distB="0" distL="0" distR="0" wp14:anchorId="5AB3AF0D" wp14:editId="3A4F622F">
            <wp:extent cx="2353455" cy="23642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8460" cy="2369258"/>
                    </a:xfrm>
                    <a:prstGeom prst="rect">
                      <a:avLst/>
                    </a:prstGeom>
                  </pic:spPr>
                </pic:pic>
              </a:graphicData>
            </a:graphic>
          </wp:inline>
        </w:drawing>
      </w:r>
      <w:r w:rsidR="00680F29" w:rsidRPr="00ED6304">
        <w:rPr>
          <w:rFonts w:ascii="Times New Roman" w:eastAsiaTheme="minorHAnsi" w:hAnsi="Times New Roman" w:cs="Times New Roman"/>
          <w:color w:val="000000"/>
          <w:kern w:val="0"/>
        </w:rPr>
        <w:br/>
      </w:r>
      <w:bookmarkEnd w:id="154"/>
      <w:bookmarkEnd w:id="155"/>
      <w:r w:rsidR="00680F29" w:rsidRPr="00ED6304">
        <w:rPr>
          <w:rFonts w:ascii="Times New Roman" w:eastAsiaTheme="minorHAnsi" w:hAnsi="Times New Roman" w:cs="Times New Roman"/>
          <w:color w:val="000000"/>
          <w:kern w:val="0"/>
        </w:rPr>
        <w:br/>
      </w:r>
      <w:r w:rsidR="00680F29" w:rsidRPr="00ED6304">
        <w:rPr>
          <w:rFonts w:ascii="Times New Roman" w:eastAsiaTheme="minorHAnsi" w:hAnsi="Times New Roman" w:cs="Times New Roman"/>
          <w:b/>
          <w:color w:val="000000"/>
          <w:kern w:val="0"/>
          <w:shd w:val="clear" w:color="auto" w:fill="FFFFFF"/>
        </w:rPr>
        <w:t xml:space="preserve">6.      One article published recently on </w:t>
      </w:r>
      <w:bookmarkStart w:id="159" w:name="OLE_LINK19"/>
      <w:bookmarkStart w:id="160" w:name="OLE_LINK20"/>
      <w:bookmarkStart w:id="161" w:name="OLE_LINK17"/>
      <w:bookmarkStart w:id="162" w:name="OLE_LINK18"/>
      <w:r w:rsidR="00680F29" w:rsidRPr="00ED6304">
        <w:rPr>
          <w:rFonts w:ascii="Times New Roman" w:eastAsiaTheme="minorHAnsi" w:hAnsi="Times New Roman" w:cs="Times New Roman"/>
          <w:b/>
          <w:color w:val="000000"/>
          <w:kern w:val="0"/>
          <w:shd w:val="clear" w:color="auto" w:fill="FFFFFF"/>
        </w:rPr>
        <w:t>Science Translation medicine</w:t>
      </w:r>
      <w:bookmarkEnd w:id="159"/>
      <w:bookmarkEnd w:id="160"/>
      <w:r w:rsidR="00680F29" w:rsidRPr="00ED6304">
        <w:rPr>
          <w:rFonts w:ascii="Times New Roman" w:eastAsiaTheme="minorHAnsi" w:hAnsi="Times New Roman" w:cs="Times New Roman"/>
          <w:b/>
          <w:color w:val="000000"/>
          <w:kern w:val="0"/>
          <w:shd w:val="clear" w:color="auto" w:fill="FFFFFF"/>
        </w:rPr>
        <w:t xml:space="preserve"> describing the </w:t>
      </w:r>
      <w:proofErr w:type="spellStart"/>
      <w:r w:rsidR="00680F29" w:rsidRPr="00ED6304">
        <w:rPr>
          <w:rFonts w:ascii="Times New Roman" w:eastAsiaTheme="minorHAnsi" w:hAnsi="Times New Roman" w:cs="Times New Roman"/>
          <w:b/>
          <w:color w:val="000000"/>
          <w:kern w:val="0"/>
          <w:shd w:val="clear" w:color="auto" w:fill="FFFFFF"/>
        </w:rPr>
        <w:t>cfDNA</w:t>
      </w:r>
      <w:proofErr w:type="spellEnd"/>
      <w:r w:rsidR="00680F29" w:rsidRPr="00ED6304">
        <w:rPr>
          <w:rFonts w:ascii="Times New Roman" w:eastAsiaTheme="minorHAnsi" w:hAnsi="Times New Roman" w:cs="Times New Roman"/>
          <w:b/>
          <w:color w:val="000000"/>
          <w:kern w:val="0"/>
          <w:shd w:val="clear" w:color="auto" w:fill="FFFFFF"/>
        </w:rPr>
        <w:t xml:space="preserve"> methylation for early detection of colon cancer</w:t>
      </w:r>
      <w:bookmarkEnd w:id="161"/>
      <w:bookmarkEnd w:id="162"/>
      <w:r w:rsidR="00680F29" w:rsidRPr="00ED6304">
        <w:rPr>
          <w:rFonts w:ascii="Times New Roman" w:eastAsiaTheme="minorHAnsi" w:hAnsi="Times New Roman" w:cs="Times New Roman"/>
          <w:b/>
          <w:color w:val="000000"/>
          <w:kern w:val="0"/>
          <w:shd w:val="clear" w:color="auto" w:fill="FFFFFF"/>
        </w:rPr>
        <w:t>, authors should cite and discuss.</w:t>
      </w:r>
    </w:p>
    <w:p w14:paraId="2AFF15BE" w14:textId="20697475" w:rsidR="0028687D" w:rsidRPr="00ED6304" w:rsidRDefault="00952B2E" w:rsidP="0088732E">
      <w:pPr>
        <w:widowControl/>
        <w:snapToGrid w:val="0"/>
        <w:spacing w:afterLines="50" w:after="163"/>
        <w:rPr>
          <w:rFonts w:ascii="Times New Roman" w:eastAsiaTheme="minorHAnsi" w:hAnsi="Times New Roman" w:cs="Times New Roman"/>
          <w:color w:val="000000" w:themeColor="text1"/>
          <w:kern w:val="0"/>
        </w:rPr>
      </w:pPr>
      <w:r>
        <w:rPr>
          <w:rFonts w:ascii="Times New Roman" w:eastAsiaTheme="minorHAnsi" w:hAnsi="Times New Roman" w:cs="Times New Roman"/>
          <w:color w:val="000000"/>
          <w:kern w:val="0"/>
        </w:rPr>
        <w:t>Indeed</w:t>
      </w:r>
      <w:r w:rsidR="004959D9">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we should </w:t>
      </w:r>
      <w:r w:rsidR="00B102BA">
        <w:rPr>
          <w:rFonts w:ascii="Times New Roman" w:eastAsiaTheme="minorHAnsi" w:hAnsi="Times New Roman" w:cs="Times New Roman"/>
          <w:color w:val="000000"/>
          <w:kern w:val="0"/>
        </w:rPr>
        <w:t xml:space="preserve">compare our result with circulating samples. </w:t>
      </w:r>
      <w:r w:rsidR="00F44FE1">
        <w:rPr>
          <w:rFonts w:ascii="Times New Roman" w:eastAsiaTheme="minorHAnsi" w:hAnsi="Times New Roman" w:cs="Times New Roman"/>
          <w:color w:val="000000"/>
          <w:kern w:val="0"/>
        </w:rPr>
        <w:t>I</w:t>
      </w:r>
      <w:r w:rsidR="00B102BA">
        <w:rPr>
          <w:rFonts w:ascii="Times New Roman" w:eastAsiaTheme="minorHAnsi" w:hAnsi="Times New Roman" w:cs="Times New Roman"/>
          <w:color w:val="000000"/>
          <w:kern w:val="0"/>
        </w:rPr>
        <w:t xml:space="preserve">n </w:t>
      </w:r>
      <w:r w:rsidR="00F44C8A">
        <w:rPr>
          <w:rFonts w:ascii="Times New Roman" w:eastAsiaTheme="minorHAnsi" w:hAnsi="Times New Roman" w:cs="Times New Roman"/>
          <w:color w:val="000000"/>
          <w:kern w:val="0"/>
        </w:rPr>
        <w:t>new version</w:t>
      </w:r>
      <w:r w:rsidR="00B102BA">
        <w:rPr>
          <w:rFonts w:ascii="Times New Roman" w:eastAsiaTheme="minorHAnsi" w:hAnsi="Times New Roman" w:cs="Times New Roman"/>
          <w:color w:val="000000"/>
          <w:kern w:val="0"/>
        </w:rPr>
        <w:t xml:space="preserve"> w</w:t>
      </w:r>
      <w:r w:rsidR="00961483" w:rsidRPr="00ED6304">
        <w:rPr>
          <w:rFonts w:ascii="Times New Roman" w:eastAsiaTheme="minorHAnsi" w:hAnsi="Times New Roman" w:cs="Times New Roman"/>
          <w:color w:val="000000"/>
          <w:kern w:val="0"/>
        </w:rPr>
        <w:t xml:space="preserve">e </w:t>
      </w:r>
      <w:r w:rsidR="00B102BA">
        <w:rPr>
          <w:rFonts w:ascii="Times New Roman" w:eastAsiaTheme="minorHAnsi" w:hAnsi="Times New Roman" w:cs="Times New Roman"/>
          <w:color w:val="000000"/>
          <w:kern w:val="0"/>
        </w:rPr>
        <w:t xml:space="preserve">discussed </w:t>
      </w:r>
      <w:ins w:id="163" w:author="czeng" w:date="2020-03-14T21:20:00Z">
        <w:r w:rsidR="00284156">
          <w:rPr>
            <w:rFonts w:ascii="Times New Roman" w:eastAsiaTheme="minorHAnsi" w:hAnsi="Times New Roman" w:cs="Times New Roman"/>
            <w:color w:val="000000"/>
            <w:kern w:val="0"/>
          </w:rPr>
          <w:t xml:space="preserve">the </w:t>
        </w:r>
      </w:ins>
      <w:r w:rsidR="00B102BA">
        <w:rPr>
          <w:rFonts w:ascii="Times New Roman" w:eastAsiaTheme="minorHAnsi" w:hAnsi="Times New Roman" w:cs="Times New Roman"/>
          <w:color w:val="000000"/>
          <w:kern w:val="0"/>
        </w:rPr>
        <w:t xml:space="preserve">results </w:t>
      </w:r>
      <w:ins w:id="164" w:author="czeng" w:date="2020-03-14T21:20:00Z">
        <w:r w:rsidR="00284156">
          <w:rPr>
            <w:rFonts w:ascii="Times New Roman" w:eastAsiaTheme="minorHAnsi" w:hAnsi="Times New Roman" w:cs="Times New Roman"/>
            <w:color w:val="000000"/>
            <w:kern w:val="0"/>
          </w:rPr>
          <w:t>described in</w:t>
        </w:r>
      </w:ins>
      <w:del w:id="165" w:author="czeng" w:date="2020-03-14T21:20:00Z">
        <w:r w:rsidR="00B102BA" w:rsidDel="00284156">
          <w:rPr>
            <w:rFonts w:ascii="Times New Roman" w:eastAsiaTheme="minorHAnsi" w:hAnsi="Times New Roman" w:cs="Times New Roman"/>
            <w:color w:val="000000"/>
            <w:kern w:val="0"/>
          </w:rPr>
          <w:delText>from</w:delText>
        </w:r>
      </w:del>
      <w:del w:id="166" w:author="czeng" w:date="2020-03-14T21:21:00Z">
        <w:r w:rsidR="00B102BA" w:rsidDel="00284156">
          <w:rPr>
            <w:rFonts w:ascii="Times New Roman" w:eastAsiaTheme="minorHAnsi" w:hAnsi="Times New Roman" w:cs="Times New Roman"/>
            <w:color w:val="000000"/>
            <w:kern w:val="0"/>
          </w:rPr>
          <w:delText xml:space="preserve"> the</w:delText>
        </w:r>
      </w:del>
      <w:r w:rsidR="00961483" w:rsidRPr="00ED6304">
        <w:rPr>
          <w:rFonts w:ascii="Times New Roman" w:eastAsiaTheme="minorHAnsi" w:hAnsi="Times New Roman" w:cs="Times New Roman"/>
          <w:color w:val="000000"/>
          <w:kern w:val="0"/>
        </w:rPr>
        <w:t xml:space="preserve"> </w:t>
      </w:r>
      <w:r w:rsidR="00F44FE1">
        <w:rPr>
          <w:rFonts w:ascii="Times New Roman" w:eastAsiaTheme="minorHAnsi" w:hAnsi="Times New Roman" w:cs="Times New Roman"/>
          <w:color w:val="000000"/>
          <w:kern w:val="0"/>
        </w:rPr>
        <w:t xml:space="preserve">reviewer suggested </w:t>
      </w:r>
      <w:r w:rsidR="00961483" w:rsidRPr="00ED6304">
        <w:rPr>
          <w:rFonts w:ascii="Times New Roman" w:eastAsiaTheme="minorHAnsi" w:hAnsi="Times New Roman" w:cs="Times New Roman"/>
          <w:color w:val="000000"/>
          <w:kern w:val="0"/>
        </w:rPr>
        <w:t>article</w:t>
      </w:r>
      <w:r w:rsidR="00F44FE1">
        <w:rPr>
          <w:rFonts w:ascii="Times New Roman" w:eastAsiaTheme="minorHAnsi" w:hAnsi="Times New Roman" w:cs="Times New Roman"/>
          <w:color w:val="000000" w:themeColor="text1"/>
          <w:kern w:val="0"/>
        </w:rPr>
        <w:t>, especially t</w:t>
      </w:r>
      <w:r w:rsidR="00F44FE1" w:rsidRPr="00ED6304">
        <w:rPr>
          <w:rFonts w:ascii="Times New Roman" w:eastAsiaTheme="minorHAnsi" w:hAnsi="Times New Roman" w:cs="Times New Roman"/>
          <w:color w:val="000000" w:themeColor="text1"/>
          <w:kern w:val="0"/>
        </w:rPr>
        <w:t xml:space="preserve">he </w:t>
      </w:r>
      <w:r w:rsidR="00B102BA">
        <w:rPr>
          <w:rFonts w:ascii="Times New Roman" w:eastAsiaTheme="minorHAnsi" w:hAnsi="Times New Roman" w:cs="Times New Roman"/>
          <w:color w:val="000000" w:themeColor="text1"/>
          <w:kern w:val="0"/>
        </w:rPr>
        <w:t xml:space="preserve">methylation level change of </w:t>
      </w:r>
      <w:r w:rsidR="00961483" w:rsidRPr="00ED6304">
        <w:rPr>
          <w:rFonts w:ascii="Times New Roman" w:eastAsiaTheme="minorHAnsi" w:hAnsi="Times New Roman" w:cs="Times New Roman"/>
          <w:color w:val="000000" w:themeColor="text1"/>
          <w:kern w:val="0"/>
        </w:rPr>
        <w:t xml:space="preserve">cg10673833 found in </w:t>
      </w:r>
      <w:r w:rsidR="00F44C8A" w:rsidRPr="00ED6304">
        <w:rPr>
          <w:rFonts w:ascii="Times New Roman" w:eastAsiaTheme="minorHAnsi" w:hAnsi="Times New Roman" w:cs="Times New Roman"/>
          <w:color w:val="000000" w:themeColor="text1"/>
          <w:kern w:val="0"/>
        </w:rPr>
        <w:t>th</w:t>
      </w:r>
      <w:r w:rsidR="00F44C8A">
        <w:rPr>
          <w:rFonts w:ascii="Times New Roman" w:eastAsiaTheme="minorHAnsi" w:hAnsi="Times New Roman" w:cs="Times New Roman"/>
          <w:color w:val="000000" w:themeColor="text1"/>
          <w:kern w:val="0"/>
        </w:rPr>
        <w:t>at</w:t>
      </w:r>
      <w:r w:rsidR="00F44C8A" w:rsidRPr="00ED6304">
        <w:rPr>
          <w:rFonts w:ascii="Times New Roman" w:eastAsiaTheme="minorHAnsi" w:hAnsi="Times New Roman" w:cs="Times New Roman"/>
          <w:color w:val="000000" w:themeColor="text1"/>
          <w:kern w:val="0"/>
        </w:rPr>
        <w:t xml:space="preserve"> </w:t>
      </w:r>
      <w:r w:rsidR="00B102BA">
        <w:rPr>
          <w:rFonts w:ascii="Times New Roman" w:eastAsiaTheme="minorHAnsi" w:hAnsi="Times New Roman" w:cs="Times New Roman"/>
          <w:color w:val="000000" w:themeColor="text1"/>
          <w:kern w:val="0"/>
        </w:rPr>
        <w:t>study</w:t>
      </w:r>
      <w:r w:rsidR="00F44FE1">
        <w:rPr>
          <w:rFonts w:ascii="Times New Roman" w:eastAsiaTheme="minorHAnsi" w:hAnsi="Times New Roman" w:cs="Times New Roman"/>
          <w:color w:val="000000" w:themeColor="text1"/>
          <w:kern w:val="0"/>
        </w:rPr>
        <w:t>.</w:t>
      </w:r>
      <w:r w:rsidR="00B102BA" w:rsidRPr="00ED6304">
        <w:rPr>
          <w:rFonts w:ascii="Times New Roman" w:eastAsiaTheme="minorHAnsi" w:hAnsi="Times New Roman" w:cs="Times New Roman"/>
          <w:color w:val="000000" w:themeColor="text1"/>
          <w:kern w:val="0"/>
        </w:rPr>
        <w:t xml:space="preserve"> </w:t>
      </w:r>
      <w:bookmarkStart w:id="167" w:name="OLE_LINK179"/>
      <w:bookmarkStart w:id="168" w:name="OLE_LINK180"/>
      <w:r w:rsidR="00961483" w:rsidRPr="00ED6304">
        <w:rPr>
          <w:rFonts w:ascii="Times New Roman" w:eastAsiaTheme="minorHAnsi" w:hAnsi="Times New Roman" w:cs="Times New Roman"/>
          <w:color w:val="000000" w:themeColor="text1"/>
          <w:kern w:val="0"/>
        </w:rPr>
        <w:t xml:space="preserve">The methylation level of this site showed </w:t>
      </w:r>
      <w:r w:rsidR="00A017B5">
        <w:rPr>
          <w:rFonts w:ascii="Times New Roman" w:eastAsiaTheme="minorHAnsi" w:hAnsi="Times New Roman" w:cs="Times New Roman"/>
          <w:color w:val="000000" w:themeColor="text1"/>
          <w:kern w:val="0"/>
        </w:rPr>
        <w:t xml:space="preserve">only </w:t>
      </w:r>
      <w:r w:rsidR="00961483" w:rsidRPr="00ED6304">
        <w:rPr>
          <w:rFonts w:ascii="Times New Roman" w:eastAsiaTheme="minorHAnsi" w:hAnsi="Times New Roman" w:cs="Times New Roman"/>
          <w:color w:val="000000" w:themeColor="text1"/>
          <w:kern w:val="0"/>
        </w:rPr>
        <w:t xml:space="preserve">a slight upward trend </w:t>
      </w:r>
      <w:del w:id="169" w:author="czeng" w:date="2020-03-14T21:21:00Z">
        <w:r w:rsidR="00F44FE1" w:rsidDel="00284156">
          <w:rPr>
            <w:rFonts w:ascii="Times New Roman" w:eastAsiaTheme="minorHAnsi" w:hAnsi="Times New Roman" w:cs="Times New Roman"/>
            <w:color w:val="000000" w:themeColor="text1"/>
            <w:kern w:val="0"/>
          </w:rPr>
          <w:delText xml:space="preserve">from </w:delText>
        </w:r>
      </w:del>
      <w:ins w:id="170" w:author="czeng" w:date="2020-03-14T21:21:00Z">
        <w:r w:rsidR="00284156">
          <w:rPr>
            <w:rFonts w:ascii="Times New Roman" w:eastAsiaTheme="minorHAnsi" w:hAnsi="Times New Roman" w:cs="Times New Roman"/>
            <w:color w:val="000000" w:themeColor="text1"/>
            <w:kern w:val="0"/>
          </w:rPr>
          <w:t xml:space="preserve">in </w:t>
        </w:r>
      </w:ins>
      <w:r w:rsidR="00F44FE1">
        <w:rPr>
          <w:rFonts w:ascii="Times New Roman" w:eastAsiaTheme="minorHAnsi" w:hAnsi="Times New Roman" w:cs="Times New Roman"/>
          <w:color w:val="000000" w:themeColor="text1"/>
          <w:kern w:val="0"/>
        </w:rPr>
        <w:t>tissue</w:t>
      </w:r>
      <w:r w:rsidR="00A017B5">
        <w:rPr>
          <w:rFonts w:ascii="Times New Roman" w:eastAsiaTheme="minorHAnsi" w:hAnsi="Times New Roman" w:cs="Times New Roman"/>
          <w:color w:val="000000" w:themeColor="text1"/>
          <w:kern w:val="0"/>
        </w:rPr>
        <w:t>s</w:t>
      </w:r>
      <w:r w:rsidR="00F44FE1">
        <w:rPr>
          <w:rFonts w:ascii="Times New Roman" w:eastAsiaTheme="minorHAnsi" w:hAnsi="Times New Roman" w:cs="Times New Roman"/>
          <w:color w:val="000000" w:themeColor="text1"/>
          <w:kern w:val="0"/>
        </w:rPr>
        <w:t xml:space="preserve"> </w:t>
      </w:r>
      <w:r w:rsidR="00A017B5">
        <w:rPr>
          <w:rFonts w:ascii="Times New Roman" w:eastAsiaTheme="minorHAnsi" w:hAnsi="Times New Roman" w:cs="Times New Roman"/>
          <w:color w:val="000000" w:themeColor="text1"/>
          <w:kern w:val="0"/>
        </w:rPr>
        <w:t xml:space="preserve">from normal </w:t>
      </w:r>
      <w:r w:rsidR="00F44FE1">
        <w:rPr>
          <w:rFonts w:ascii="Times New Roman" w:eastAsiaTheme="minorHAnsi" w:hAnsi="Times New Roman" w:cs="Times New Roman"/>
          <w:color w:val="000000" w:themeColor="text1"/>
          <w:kern w:val="0"/>
        </w:rPr>
        <w:t>to adenoma and cancer, in our samples as well as in public data.</w:t>
      </w:r>
      <w:bookmarkEnd w:id="167"/>
      <w:bookmarkEnd w:id="168"/>
      <w:r w:rsidR="00F44FE1">
        <w:rPr>
          <w:rFonts w:ascii="Times New Roman" w:eastAsiaTheme="minorHAnsi" w:hAnsi="Times New Roman" w:cs="Times New Roman"/>
          <w:color w:val="000000" w:themeColor="text1"/>
          <w:kern w:val="0"/>
        </w:rPr>
        <w:t xml:space="preserve"> Therefore</w:t>
      </w:r>
      <w:r w:rsidR="00707BCC">
        <w:rPr>
          <w:rFonts w:ascii="Times New Roman" w:eastAsiaTheme="minorHAnsi" w:hAnsi="Times New Roman" w:cs="Times New Roman"/>
          <w:color w:val="000000" w:themeColor="text1"/>
          <w:kern w:val="0"/>
        </w:rPr>
        <w:t>,</w:t>
      </w:r>
      <w:r w:rsidR="00F44FE1">
        <w:rPr>
          <w:rFonts w:ascii="Times New Roman" w:eastAsiaTheme="minorHAnsi" w:hAnsi="Times New Roman" w:cs="Times New Roman"/>
          <w:color w:val="000000" w:themeColor="text1"/>
          <w:kern w:val="0"/>
        </w:rPr>
        <w:t xml:space="preserve"> most likely this </w:t>
      </w:r>
      <w:proofErr w:type="spellStart"/>
      <w:r w:rsidR="00A017B5">
        <w:rPr>
          <w:rFonts w:ascii="Times New Roman" w:eastAsiaTheme="minorHAnsi" w:hAnsi="Times New Roman" w:cs="Times New Roman"/>
          <w:color w:val="000000" w:themeColor="text1"/>
          <w:kern w:val="0"/>
        </w:rPr>
        <w:t>cfDNA</w:t>
      </w:r>
      <w:proofErr w:type="spellEnd"/>
      <w:r w:rsidR="00A017B5">
        <w:rPr>
          <w:rFonts w:ascii="Times New Roman" w:eastAsiaTheme="minorHAnsi" w:hAnsi="Times New Roman" w:cs="Times New Roman"/>
          <w:color w:val="000000" w:themeColor="text1"/>
          <w:kern w:val="0"/>
        </w:rPr>
        <w:t xml:space="preserve"> </w:t>
      </w:r>
      <w:r w:rsidR="00F44FE1">
        <w:rPr>
          <w:rFonts w:ascii="Times New Roman" w:eastAsiaTheme="minorHAnsi" w:hAnsi="Times New Roman" w:cs="Times New Roman"/>
          <w:color w:val="000000" w:themeColor="text1"/>
          <w:kern w:val="0"/>
        </w:rPr>
        <w:t>ma</w:t>
      </w:r>
      <w:r w:rsidR="00F44FE1" w:rsidRPr="000A6007">
        <w:rPr>
          <w:rFonts w:ascii="Times New Roman" w:eastAsiaTheme="minorHAnsi" w:hAnsi="Times New Roman" w:cs="Times New Roman"/>
          <w:color w:val="000000" w:themeColor="text1"/>
          <w:kern w:val="0"/>
        </w:rPr>
        <w:t>rker</w:t>
      </w:r>
      <w:r w:rsidR="00A017B5" w:rsidRPr="000A6007">
        <w:rPr>
          <w:rFonts w:ascii="Times New Roman" w:eastAsiaTheme="minorHAnsi" w:hAnsi="Times New Roman" w:cs="Times New Roman"/>
          <w:color w:val="000000" w:themeColor="text1"/>
          <w:kern w:val="0"/>
        </w:rPr>
        <w:t xml:space="preserve"> demonstrated</w:t>
      </w:r>
      <w:r w:rsidR="00F44FE1" w:rsidRPr="000A6007">
        <w:rPr>
          <w:rFonts w:ascii="Times New Roman" w:eastAsiaTheme="minorHAnsi" w:hAnsi="Times New Roman" w:cs="Times New Roman"/>
          <w:color w:val="000000" w:themeColor="text1"/>
          <w:kern w:val="0"/>
        </w:rPr>
        <w:t xml:space="preserve"> </w:t>
      </w:r>
      <w:r w:rsidR="00961483" w:rsidRPr="000A6007">
        <w:rPr>
          <w:rFonts w:ascii="Times New Roman" w:eastAsiaTheme="minorHAnsi" w:hAnsi="Times New Roman" w:cs="Times New Roman"/>
          <w:color w:val="000000" w:themeColor="text1"/>
          <w:kern w:val="0"/>
        </w:rPr>
        <w:t xml:space="preserve">good </w:t>
      </w:r>
      <w:r w:rsidR="00F44C8A" w:rsidRPr="000A6007">
        <w:rPr>
          <w:rFonts w:ascii="Times New Roman" w:eastAsiaTheme="minorHAnsi" w:hAnsi="Times New Roman" w:cs="Times New Roman"/>
          <w:color w:val="000000" w:themeColor="text1"/>
          <w:kern w:val="0"/>
        </w:rPr>
        <w:t>correlation</w:t>
      </w:r>
      <w:r w:rsidR="00961483" w:rsidRPr="000A6007">
        <w:rPr>
          <w:rFonts w:ascii="Times New Roman" w:eastAsiaTheme="minorHAnsi" w:hAnsi="Times New Roman" w:cs="Times New Roman"/>
          <w:color w:val="000000" w:themeColor="text1"/>
          <w:kern w:val="0"/>
        </w:rPr>
        <w:t xml:space="preserve"> </w:t>
      </w:r>
      <w:r w:rsidR="00F44C8A" w:rsidRPr="000A6007">
        <w:rPr>
          <w:rFonts w:ascii="Times New Roman" w:eastAsiaTheme="minorHAnsi" w:hAnsi="Times New Roman" w:cs="Times New Roman"/>
          <w:color w:val="000000" w:themeColor="text1"/>
          <w:kern w:val="0"/>
          <w:rPrChange w:id="171" w:author="czeng" w:date="2020-03-14T21:31:00Z">
            <w:rPr>
              <w:rFonts w:ascii="Times New Roman" w:eastAsiaTheme="minorHAnsi" w:hAnsi="Times New Roman" w:cs="Times New Roman"/>
              <w:color w:val="000000" w:themeColor="text1"/>
              <w:kern w:val="0"/>
              <w:highlight w:val="cyan"/>
            </w:rPr>
          </w:rPrChange>
        </w:rPr>
        <w:t>for cancer development in blood samples</w:t>
      </w:r>
      <w:ins w:id="172" w:author="czeng" w:date="2020-03-14T21:29:00Z">
        <w:r w:rsidR="00284156" w:rsidRPr="000A6007">
          <w:rPr>
            <w:rFonts w:ascii="Times New Roman" w:eastAsiaTheme="minorHAnsi" w:hAnsi="Times New Roman" w:cs="Times New Roman"/>
            <w:color w:val="000000" w:themeColor="text1"/>
            <w:kern w:val="0"/>
            <w:rPrChange w:id="173" w:author="czeng" w:date="2020-03-14T21:31:00Z">
              <w:rPr>
                <w:rFonts w:ascii="Times New Roman" w:eastAsiaTheme="minorHAnsi" w:hAnsi="Times New Roman" w:cs="Times New Roman"/>
                <w:color w:val="000000" w:themeColor="text1"/>
                <w:kern w:val="0"/>
                <w:highlight w:val="cyan"/>
              </w:rPr>
            </w:rPrChange>
          </w:rPr>
          <w:t xml:space="preserve"> but not the change from normal </w:t>
        </w:r>
      </w:ins>
      <w:ins w:id="174" w:author="czeng" w:date="2020-03-14T21:31:00Z">
        <w:r w:rsidR="000A6007" w:rsidRPr="000A6007">
          <w:rPr>
            <w:rFonts w:ascii="Times New Roman" w:eastAsiaTheme="minorHAnsi" w:hAnsi="Times New Roman" w:cs="Times New Roman"/>
            <w:color w:val="000000" w:themeColor="text1"/>
            <w:kern w:val="0"/>
            <w:rPrChange w:id="175" w:author="czeng" w:date="2020-03-14T21:31:00Z">
              <w:rPr>
                <w:rFonts w:ascii="Times New Roman" w:eastAsiaTheme="minorHAnsi" w:hAnsi="Times New Roman" w:cs="Times New Roman"/>
                <w:color w:val="000000" w:themeColor="text1"/>
                <w:kern w:val="0"/>
                <w:highlight w:val="cyan"/>
              </w:rPr>
            </w:rPrChange>
          </w:rPr>
          <w:t xml:space="preserve">tissue </w:t>
        </w:r>
      </w:ins>
      <w:ins w:id="176" w:author="czeng" w:date="2020-03-14T21:29:00Z">
        <w:r w:rsidR="00284156" w:rsidRPr="000A6007">
          <w:rPr>
            <w:rFonts w:ascii="Times New Roman" w:eastAsiaTheme="minorHAnsi" w:hAnsi="Times New Roman" w:cs="Times New Roman"/>
            <w:color w:val="000000" w:themeColor="text1"/>
            <w:kern w:val="0"/>
            <w:rPrChange w:id="177" w:author="czeng" w:date="2020-03-14T21:31:00Z">
              <w:rPr>
                <w:rFonts w:ascii="Times New Roman" w:eastAsiaTheme="minorHAnsi" w:hAnsi="Times New Roman" w:cs="Times New Roman"/>
                <w:color w:val="000000" w:themeColor="text1"/>
                <w:kern w:val="0"/>
                <w:highlight w:val="cyan"/>
              </w:rPr>
            </w:rPrChange>
          </w:rPr>
          <w:t>to adenoma</w:t>
        </w:r>
      </w:ins>
      <w:ins w:id="178" w:author="czeng" w:date="2020-03-14T21:31:00Z">
        <w:r w:rsidR="000A6007" w:rsidRPr="000A6007">
          <w:rPr>
            <w:rFonts w:ascii="Times New Roman" w:eastAsiaTheme="minorHAnsi" w:hAnsi="Times New Roman" w:cs="Times New Roman"/>
            <w:color w:val="000000" w:themeColor="text1"/>
            <w:kern w:val="0"/>
            <w:rPrChange w:id="179" w:author="czeng" w:date="2020-03-14T21:31:00Z">
              <w:rPr>
                <w:rFonts w:ascii="Times New Roman" w:eastAsiaTheme="minorHAnsi" w:hAnsi="Times New Roman" w:cs="Times New Roman"/>
                <w:color w:val="000000" w:themeColor="text1"/>
                <w:kern w:val="0"/>
                <w:highlight w:val="cyan"/>
              </w:rPr>
            </w:rPrChange>
          </w:rPr>
          <w:t xml:space="preserve"> and cancer</w:t>
        </w:r>
      </w:ins>
      <w:r w:rsidR="00F44C8A" w:rsidRPr="000A6007">
        <w:rPr>
          <w:rFonts w:ascii="Times New Roman" w:eastAsiaTheme="minorHAnsi" w:hAnsi="Times New Roman" w:cs="Times New Roman"/>
          <w:color w:val="000000" w:themeColor="text1"/>
          <w:kern w:val="0"/>
          <w:rPrChange w:id="180" w:author="czeng" w:date="2020-03-14T21:31:00Z">
            <w:rPr>
              <w:rFonts w:ascii="Times New Roman" w:eastAsiaTheme="minorHAnsi" w:hAnsi="Times New Roman" w:cs="Times New Roman"/>
              <w:color w:val="000000" w:themeColor="text1"/>
              <w:kern w:val="0"/>
              <w:highlight w:val="cyan"/>
            </w:rPr>
          </w:rPrChange>
        </w:rPr>
        <w:t xml:space="preserve">. </w:t>
      </w:r>
      <w:del w:id="181" w:author="czeng" w:date="2020-03-14T21:30:00Z">
        <w:r w:rsidR="00F44C8A" w:rsidRPr="000A6007" w:rsidDel="000A6007">
          <w:rPr>
            <w:rFonts w:ascii="Times New Roman" w:eastAsiaTheme="minorHAnsi" w:hAnsi="Times New Roman" w:cs="Times New Roman"/>
            <w:color w:val="000000" w:themeColor="text1"/>
            <w:kern w:val="0"/>
            <w:rPrChange w:id="182" w:author="czeng" w:date="2020-03-14T21:31:00Z">
              <w:rPr>
                <w:rFonts w:ascii="Times New Roman" w:eastAsiaTheme="minorHAnsi" w:hAnsi="Times New Roman" w:cs="Times New Roman"/>
                <w:color w:val="000000" w:themeColor="text1"/>
                <w:kern w:val="0"/>
                <w:highlight w:val="cyan"/>
              </w:rPr>
            </w:rPrChange>
          </w:rPr>
          <w:delText xml:space="preserve">And </w:delText>
        </w:r>
        <w:r w:rsidR="00F44C8A" w:rsidRPr="000A6007" w:rsidDel="000A6007">
          <w:rPr>
            <w:rFonts w:ascii="Times New Roman" w:eastAsiaTheme="minorHAnsi" w:hAnsi="Times New Roman" w:cs="Times New Roman"/>
            <w:color w:val="000000" w:themeColor="text1"/>
            <w:kern w:val="0"/>
            <w:shd w:val="clear" w:color="auto" w:fill="FFFFFF"/>
            <w:rPrChange w:id="183" w:author="czeng" w:date="2020-03-14T21:31:00Z">
              <w:rPr>
                <w:rFonts w:ascii="Times New Roman" w:eastAsiaTheme="minorHAnsi" w:hAnsi="Times New Roman" w:cs="Times New Roman"/>
                <w:color w:val="000000" w:themeColor="text1"/>
                <w:kern w:val="0"/>
                <w:highlight w:val="cyan"/>
                <w:shd w:val="clear" w:color="auto" w:fill="FFFFFF"/>
              </w:rPr>
            </w:rPrChange>
          </w:rPr>
          <w:delText>ADHFE1 appears to be more adequate to indicate pathological changes (please see Discussion in revised version).</w:delText>
        </w:r>
      </w:del>
    </w:p>
    <w:p w14:paraId="35FBD3A9" w14:textId="77777777" w:rsidR="0028687D" w:rsidRPr="00ED6304" w:rsidRDefault="0028687D" w:rsidP="0088732E">
      <w:pPr>
        <w:widowControl/>
        <w:snapToGrid w:val="0"/>
        <w:spacing w:afterLines="50" w:after="163"/>
        <w:rPr>
          <w:rFonts w:ascii="Times New Roman" w:eastAsiaTheme="minorHAnsi" w:hAnsi="Times New Roman" w:cs="Times New Roman"/>
          <w:color w:val="000000" w:themeColor="text1"/>
          <w:kern w:val="0"/>
        </w:rPr>
      </w:pPr>
    </w:p>
    <w:p w14:paraId="02FF827A" w14:textId="77777777"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b/>
          <w:color w:val="000000"/>
          <w:kern w:val="0"/>
          <w:shd w:val="clear" w:color="auto" w:fill="FFFFFF"/>
        </w:rPr>
        <w:t xml:space="preserve">Reviewer #2: Review of the </w:t>
      </w:r>
      <w:proofErr w:type="gramStart"/>
      <w:r w:rsidRPr="00ED6304">
        <w:rPr>
          <w:rFonts w:ascii="Times New Roman" w:eastAsiaTheme="minorHAnsi" w:hAnsi="Times New Roman" w:cs="Times New Roman"/>
          <w:b/>
          <w:color w:val="000000"/>
          <w:kern w:val="0"/>
          <w:shd w:val="clear" w:color="auto" w:fill="FFFFFF"/>
        </w:rPr>
        <w:t>manuscript  "</w:t>
      </w:r>
      <w:proofErr w:type="gramEnd"/>
      <w:r w:rsidRPr="00ED6304">
        <w:rPr>
          <w:rFonts w:ascii="Times New Roman" w:eastAsiaTheme="minorHAnsi" w:hAnsi="Times New Roman" w:cs="Times New Roman"/>
          <w:b/>
          <w:color w:val="000000"/>
          <w:kern w:val="0"/>
          <w:shd w:val="clear" w:color="auto" w:fill="FFFFFF"/>
        </w:rPr>
        <w:t xml:space="preserve"> Genome-wide DNA methylation profiles of Low- and High-grade adenoma reveals potential biomarker for early diagnosis of colorectal carcinoma"</w:t>
      </w:r>
    </w:p>
    <w:p w14:paraId="0C876ACB" w14:textId="2A89BCB5"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b/>
          <w:color w:val="000000"/>
          <w:kern w:val="0"/>
        </w:rPr>
        <w:br/>
      </w:r>
      <w:r w:rsidR="009670AB">
        <w:rPr>
          <w:rFonts w:ascii="Times New Roman" w:eastAsiaTheme="minorHAnsi" w:hAnsi="Times New Roman" w:cs="Times New Roman"/>
          <w:b/>
          <w:color w:val="000000"/>
          <w:kern w:val="0"/>
          <w:shd w:val="clear" w:color="auto" w:fill="FFFFFF"/>
        </w:rPr>
        <w:t xml:space="preserve">1. </w:t>
      </w:r>
      <w:r w:rsidRPr="00ED6304">
        <w:rPr>
          <w:rFonts w:ascii="Times New Roman" w:eastAsiaTheme="minorHAnsi" w:hAnsi="Times New Roman" w:cs="Times New Roman"/>
          <w:b/>
          <w:color w:val="000000"/>
          <w:kern w:val="0"/>
          <w:shd w:val="clear" w:color="auto" w:fill="FFFFFF"/>
        </w:rPr>
        <w:t xml:space="preserve">The reviewer thanks for the opportunity of this interesting manuscript, whose separate parts are of excellent, but the paper in all requires </w:t>
      </w:r>
      <w:bookmarkStart w:id="184" w:name="OLE_LINK1"/>
      <w:bookmarkStart w:id="185" w:name="OLE_LINK2"/>
      <w:r w:rsidRPr="00ED6304">
        <w:rPr>
          <w:rFonts w:ascii="Times New Roman" w:eastAsiaTheme="minorHAnsi" w:hAnsi="Times New Roman" w:cs="Times New Roman"/>
          <w:b/>
          <w:color w:val="000000"/>
          <w:kern w:val="0"/>
          <w:shd w:val="clear" w:color="auto" w:fill="FFFFFF"/>
        </w:rPr>
        <w:t>thorough</w:t>
      </w:r>
      <w:bookmarkEnd w:id="184"/>
      <w:bookmarkEnd w:id="185"/>
      <w:r w:rsidRPr="00ED6304">
        <w:rPr>
          <w:rFonts w:ascii="Times New Roman" w:eastAsiaTheme="minorHAnsi" w:hAnsi="Times New Roman" w:cs="Times New Roman"/>
          <w:b/>
          <w:color w:val="000000"/>
          <w:kern w:val="0"/>
          <w:shd w:val="clear" w:color="auto" w:fill="FFFFFF"/>
        </w:rPr>
        <w:t xml:space="preserve"> emphasis and work together of the independent findings found in the present form of the manuscript.</w:t>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shd w:val="clear" w:color="auto" w:fill="FFFFFF"/>
        </w:rPr>
        <w:t xml:space="preserve">The title itself shows  some </w:t>
      </w:r>
      <w:bookmarkStart w:id="186" w:name="OLE_LINK3"/>
      <w:bookmarkStart w:id="187" w:name="OLE_LINK4"/>
      <w:r w:rsidRPr="00ED6304">
        <w:rPr>
          <w:rFonts w:ascii="Times New Roman" w:eastAsiaTheme="minorHAnsi" w:hAnsi="Times New Roman" w:cs="Times New Roman"/>
          <w:b/>
          <w:color w:val="000000"/>
          <w:kern w:val="0"/>
          <w:shd w:val="clear" w:color="auto" w:fill="FFFFFF"/>
        </w:rPr>
        <w:t>contradiction</w:t>
      </w:r>
      <w:bookmarkEnd w:id="186"/>
      <w:bookmarkEnd w:id="187"/>
      <w:r w:rsidRPr="00ED6304">
        <w:rPr>
          <w:rFonts w:ascii="Times New Roman" w:eastAsiaTheme="minorHAnsi" w:hAnsi="Times New Roman" w:cs="Times New Roman"/>
          <w:b/>
          <w:color w:val="000000"/>
          <w:kern w:val="0"/>
          <w:shd w:val="clear" w:color="auto" w:fill="FFFFFF"/>
        </w:rPr>
        <w:t xml:space="preserve"> that can be </w:t>
      </w:r>
      <w:proofErr w:type="spellStart"/>
      <w:r w:rsidRPr="00ED6304">
        <w:rPr>
          <w:rFonts w:ascii="Times New Roman" w:eastAsiaTheme="minorHAnsi" w:hAnsi="Times New Roman" w:cs="Times New Roman"/>
          <w:b/>
          <w:color w:val="000000"/>
          <w:kern w:val="0"/>
          <w:shd w:val="clear" w:color="auto" w:fill="FFFFFF"/>
        </w:rPr>
        <w:t>refound</w:t>
      </w:r>
      <w:proofErr w:type="spellEnd"/>
      <w:r w:rsidRPr="00ED6304">
        <w:rPr>
          <w:rFonts w:ascii="Times New Roman" w:eastAsiaTheme="minorHAnsi" w:hAnsi="Times New Roman" w:cs="Times New Roman"/>
          <w:b/>
          <w:color w:val="000000"/>
          <w:kern w:val="0"/>
          <w:shd w:val="clear" w:color="auto" w:fill="FFFFFF"/>
        </w:rPr>
        <w:t xml:space="preserve"> in the whole manuscript. The authors </w:t>
      </w:r>
      <w:proofErr w:type="gramStart"/>
      <w:r w:rsidRPr="00ED6304">
        <w:rPr>
          <w:rFonts w:ascii="Times New Roman" w:eastAsiaTheme="minorHAnsi" w:hAnsi="Times New Roman" w:cs="Times New Roman"/>
          <w:b/>
          <w:color w:val="000000"/>
          <w:kern w:val="0"/>
          <w:shd w:val="clear" w:color="auto" w:fill="FFFFFF"/>
        </w:rPr>
        <w:t>aimed  identification</w:t>
      </w:r>
      <w:proofErr w:type="gramEnd"/>
      <w:r w:rsidRPr="00ED6304">
        <w:rPr>
          <w:rFonts w:ascii="Times New Roman" w:eastAsiaTheme="minorHAnsi" w:hAnsi="Times New Roman" w:cs="Times New Roman"/>
          <w:b/>
          <w:color w:val="000000"/>
          <w:kern w:val="0"/>
          <w:shd w:val="clear" w:color="auto" w:fill="FFFFFF"/>
        </w:rPr>
        <w:t xml:space="preserve"> of biomarkers of  early diagnosis of colorectal carcinoma in tissue ?</w:t>
      </w:r>
    </w:p>
    <w:p w14:paraId="7E349BAD" w14:textId="16781F83" w:rsidR="00260976" w:rsidRPr="00ED6304" w:rsidRDefault="00BD35F8"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hint="eastAsia"/>
          <w:color w:val="000000"/>
          <w:kern w:val="0"/>
          <w:shd w:val="clear" w:color="auto" w:fill="FFFFFF"/>
        </w:rPr>
        <w:t>We took the reviewer</w:t>
      </w:r>
      <w:r>
        <w:rPr>
          <w:rFonts w:ascii="Times New Roman" w:eastAsiaTheme="minorHAnsi" w:hAnsi="Times New Roman" w:cs="Times New Roman"/>
          <w:color w:val="000000"/>
          <w:kern w:val="0"/>
          <w:shd w:val="clear" w:color="auto" w:fill="FFFFFF"/>
        </w:rPr>
        <w:t>’s point, in this version, we changed title as “</w:t>
      </w:r>
      <w:r w:rsidR="00765D2B" w:rsidRPr="00ED6304">
        <w:rPr>
          <w:rFonts w:ascii="Times New Roman" w:eastAsiaTheme="minorHAnsi" w:hAnsi="Times New Roman" w:cs="Times New Roman"/>
          <w:color w:val="000000"/>
          <w:kern w:val="0"/>
          <w:shd w:val="clear" w:color="auto" w:fill="FFFFFF"/>
        </w:rPr>
        <w:t>Genome-Wide DNA Methylation Profiles of Low- and High-Grade Adenoma Reveals A Potential Biomarker for Early Detection of Colorectal Carcinoma</w:t>
      </w:r>
      <w:r>
        <w:rPr>
          <w:rFonts w:ascii="Times New Roman" w:eastAsiaTheme="minorHAnsi" w:hAnsi="Times New Roman" w:cs="Times New Roman"/>
          <w:color w:val="000000"/>
          <w:kern w:val="0"/>
          <w:shd w:val="clear" w:color="auto" w:fill="FFFFFF"/>
        </w:rPr>
        <w:t>”</w:t>
      </w:r>
      <w:r w:rsidR="004959D9">
        <w:rPr>
          <w:rFonts w:ascii="Times New Roman" w:eastAsiaTheme="minorHAnsi" w:hAnsi="Times New Roman" w:cs="Times New Roman"/>
          <w:color w:val="000000"/>
          <w:kern w:val="0"/>
          <w:shd w:val="clear" w:color="auto" w:fill="FFFFFF"/>
        </w:rPr>
        <w:t>.</w:t>
      </w:r>
    </w:p>
    <w:p w14:paraId="43521F47" w14:textId="0119388F" w:rsidR="001B7EC1"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 </w:t>
      </w:r>
      <w:bookmarkStart w:id="188" w:name="OLE_LINK5"/>
      <w:bookmarkStart w:id="189" w:name="OLE_LINK6"/>
      <w:r w:rsidR="009670AB">
        <w:rPr>
          <w:rFonts w:ascii="Times New Roman" w:eastAsiaTheme="minorHAnsi" w:hAnsi="Times New Roman" w:cs="Times New Roman"/>
          <w:b/>
          <w:color w:val="000000"/>
          <w:kern w:val="0"/>
          <w:shd w:val="clear" w:color="auto" w:fill="FFFFFF"/>
        </w:rPr>
        <w:t xml:space="preserve">2. </w:t>
      </w:r>
      <w:r w:rsidRPr="00ED6304">
        <w:rPr>
          <w:rFonts w:ascii="Times New Roman" w:eastAsiaTheme="minorHAnsi" w:hAnsi="Times New Roman" w:cs="Times New Roman"/>
          <w:b/>
          <w:color w:val="000000"/>
          <w:kern w:val="0"/>
          <w:shd w:val="clear" w:color="auto" w:fill="FFFFFF"/>
        </w:rPr>
        <w:t xml:space="preserve">The authors identified early adenoma </w:t>
      </w:r>
      <w:proofErr w:type="gramStart"/>
      <w:r w:rsidRPr="00ED6304">
        <w:rPr>
          <w:rFonts w:ascii="Times New Roman" w:eastAsiaTheme="minorHAnsi" w:hAnsi="Times New Roman" w:cs="Times New Roman"/>
          <w:b/>
          <w:color w:val="000000"/>
          <w:kern w:val="0"/>
          <w:shd w:val="clear" w:color="auto" w:fill="FFFFFF"/>
        </w:rPr>
        <w:t>markers ,</w:t>
      </w:r>
      <w:proofErr w:type="gramEnd"/>
      <w:r w:rsidRPr="00ED6304">
        <w:rPr>
          <w:rFonts w:ascii="Times New Roman" w:eastAsiaTheme="minorHAnsi" w:hAnsi="Times New Roman" w:cs="Times New Roman"/>
          <w:b/>
          <w:color w:val="000000"/>
          <w:kern w:val="0"/>
          <w:shd w:val="clear" w:color="auto" w:fill="FFFFFF"/>
        </w:rPr>
        <w:t xml:space="preserve"> but they have not validated them, not tested in cell free DNA ( liquid biopsy), either . The authors expanded findings from early, LGA adenoma to HGA and in </w:t>
      </w:r>
      <w:proofErr w:type="gramStart"/>
      <w:r w:rsidRPr="00ED6304">
        <w:rPr>
          <w:rFonts w:ascii="Times New Roman" w:eastAsiaTheme="minorHAnsi" w:hAnsi="Times New Roman" w:cs="Times New Roman"/>
          <w:b/>
          <w:color w:val="000000"/>
          <w:kern w:val="0"/>
          <w:shd w:val="clear" w:color="auto" w:fill="FFFFFF"/>
        </w:rPr>
        <w:t>silico ,</w:t>
      </w:r>
      <w:proofErr w:type="gramEnd"/>
      <w:r w:rsidRPr="00ED6304">
        <w:rPr>
          <w:rFonts w:ascii="Times New Roman" w:eastAsiaTheme="minorHAnsi" w:hAnsi="Times New Roman" w:cs="Times New Roman"/>
          <w:b/>
          <w:color w:val="000000"/>
          <w:kern w:val="0"/>
          <w:shd w:val="clear" w:color="auto" w:fill="FFFFFF"/>
        </w:rPr>
        <w:t xml:space="preserve"> to publicly available  cancers. The reviewers asks </w:t>
      </w:r>
      <w:proofErr w:type="gramStart"/>
      <w:r w:rsidRPr="00ED6304">
        <w:rPr>
          <w:rFonts w:ascii="Times New Roman" w:eastAsiaTheme="minorHAnsi" w:hAnsi="Times New Roman" w:cs="Times New Roman"/>
          <w:b/>
          <w:color w:val="000000"/>
          <w:kern w:val="0"/>
          <w:shd w:val="clear" w:color="auto" w:fill="FFFFFF"/>
        </w:rPr>
        <w:t>why ?</w:t>
      </w:r>
      <w:proofErr w:type="gramEnd"/>
      <w:r w:rsidRPr="00ED6304">
        <w:rPr>
          <w:rFonts w:ascii="Times New Roman" w:eastAsiaTheme="minorHAnsi" w:hAnsi="Times New Roman" w:cs="Times New Roman"/>
          <w:b/>
          <w:color w:val="000000"/>
          <w:kern w:val="0"/>
          <w:shd w:val="clear" w:color="auto" w:fill="FFFFFF"/>
        </w:rPr>
        <w:t xml:space="preserve"> Cancer epigenetic data, </w:t>
      </w:r>
      <w:proofErr w:type="gramStart"/>
      <w:r w:rsidRPr="00ED6304">
        <w:rPr>
          <w:rFonts w:ascii="Times New Roman" w:eastAsiaTheme="minorHAnsi" w:hAnsi="Times New Roman" w:cs="Times New Roman"/>
          <w:b/>
          <w:color w:val="000000"/>
          <w:kern w:val="0"/>
          <w:shd w:val="clear" w:color="auto" w:fill="FFFFFF"/>
        </w:rPr>
        <w:t>markers  are</w:t>
      </w:r>
      <w:proofErr w:type="gramEnd"/>
      <w:r w:rsidRPr="00ED6304">
        <w:rPr>
          <w:rFonts w:ascii="Times New Roman" w:eastAsiaTheme="minorHAnsi" w:hAnsi="Times New Roman" w:cs="Times New Roman"/>
          <w:b/>
          <w:color w:val="000000"/>
          <w:kern w:val="0"/>
          <w:shd w:val="clear" w:color="auto" w:fill="FFFFFF"/>
        </w:rPr>
        <w:t xml:space="preserve"> overwhelmingly available. Validated adenoma and cancer data are far less</w:t>
      </w:r>
      <w:bookmarkEnd w:id="188"/>
      <w:bookmarkEnd w:id="189"/>
      <w:r w:rsidRPr="00ED6304">
        <w:rPr>
          <w:rFonts w:ascii="Times New Roman" w:eastAsiaTheme="minorHAnsi" w:hAnsi="Times New Roman" w:cs="Times New Roman"/>
          <w:b/>
          <w:color w:val="000000"/>
          <w:kern w:val="0"/>
          <w:shd w:val="clear" w:color="auto" w:fill="FFFFFF"/>
        </w:rPr>
        <w:t xml:space="preserve"> e.g. </w:t>
      </w:r>
      <w:proofErr w:type="gramStart"/>
      <w:r w:rsidRPr="00ED6304">
        <w:rPr>
          <w:rFonts w:ascii="Times New Roman" w:eastAsiaTheme="minorHAnsi" w:hAnsi="Times New Roman" w:cs="Times New Roman"/>
          <w:b/>
          <w:color w:val="000000"/>
          <w:kern w:val="0"/>
          <w:shd w:val="clear" w:color="auto" w:fill="FFFFFF"/>
        </w:rPr>
        <w:t xml:space="preserve">( </w:t>
      </w:r>
      <w:bookmarkStart w:id="190" w:name="OLE_LINK94"/>
      <w:bookmarkStart w:id="191" w:name="OLE_LINK95"/>
      <w:proofErr w:type="spellStart"/>
      <w:r w:rsidRPr="00ED6304">
        <w:rPr>
          <w:rFonts w:ascii="Times New Roman" w:eastAsiaTheme="minorHAnsi" w:hAnsi="Times New Roman" w:cs="Times New Roman"/>
          <w:b/>
          <w:color w:val="000000"/>
          <w:kern w:val="0"/>
          <w:shd w:val="clear" w:color="auto" w:fill="FFFFFF"/>
        </w:rPr>
        <w:t>Patai</w:t>
      </w:r>
      <w:proofErr w:type="spellEnd"/>
      <w:proofErr w:type="gramEnd"/>
      <w:r w:rsidRPr="00ED6304">
        <w:rPr>
          <w:rFonts w:ascii="Times New Roman" w:eastAsiaTheme="minorHAnsi" w:hAnsi="Times New Roman" w:cs="Times New Roman"/>
          <w:b/>
          <w:color w:val="000000"/>
          <w:kern w:val="0"/>
          <w:shd w:val="clear" w:color="auto" w:fill="FFFFFF"/>
        </w:rPr>
        <w:t xml:space="preserve"> AV et al. Dig. Dis 2012</w:t>
      </w:r>
      <w:bookmarkEnd w:id="190"/>
      <w:bookmarkEnd w:id="191"/>
      <w:r w:rsidRPr="00ED6304">
        <w:rPr>
          <w:rFonts w:ascii="Times New Roman" w:eastAsiaTheme="minorHAnsi" w:hAnsi="Times New Roman" w:cs="Times New Roman"/>
          <w:b/>
          <w:color w:val="000000"/>
          <w:kern w:val="0"/>
          <w:shd w:val="clear" w:color="auto" w:fill="FFFFFF"/>
        </w:rPr>
        <w:t xml:space="preserve">, </w:t>
      </w:r>
      <w:bookmarkStart w:id="192" w:name="OLE_LINK96"/>
      <w:bookmarkStart w:id="193" w:name="OLE_LINK97"/>
      <w:proofErr w:type="spellStart"/>
      <w:r w:rsidRPr="00ED6304">
        <w:rPr>
          <w:rFonts w:ascii="Times New Roman" w:eastAsiaTheme="minorHAnsi" w:hAnsi="Times New Roman" w:cs="Times New Roman"/>
          <w:b/>
          <w:color w:val="000000"/>
          <w:kern w:val="0"/>
          <w:shd w:val="clear" w:color="auto" w:fill="FFFFFF"/>
        </w:rPr>
        <w:t>Patai</w:t>
      </w:r>
      <w:proofErr w:type="spellEnd"/>
      <w:r w:rsidRPr="00ED6304">
        <w:rPr>
          <w:rFonts w:ascii="Times New Roman" w:eastAsiaTheme="minorHAnsi" w:hAnsi="Times New Roman" w:cs="Times New Roman"/>
          <w:b/>
          <w:color w:val="000000"/>
          <w:kern w:val="0"/>
          <w:shd w:val="clear" w:color="auto" w:fill="FFFFFF"/>
        </w:rPr>
        <w:t xml:space="preserve"> AV et al. PLOS ONE 2015</w:t>
      </w:r>
      <w:bookmarkEnd w:id="192"/>
      <w:bookmarkEnd w:id="193"/>
      <w:proofErr w:type="gramStart"/>
      <w:r w:rsidRPr="00ED6304">
        <w:rPr>
          <w:rFonts w:ascii="Times New Roman" w:eastAsiaTheme="minorHAnsi" w:hAnsi="Times New Roman" w:cs="Times New Roman"/>
          <w:b/>
          <w:color w:val="000000"/>
          <w:kern w:val="0"/>
          <w:shd w:val="clear" w:color="auto" w:fill="FFFFFF"/>
        </w:rPr>
        <w:t>) .</w:t>
      </w:r>
      <w:proofErr w:type="gramEnd"/>
    </w:p>
    <w:p w14:paraId="64672FD6" w14:textId="5A977669" w:rsidR="006D302A" w:rsidRDefault="009213BF" w:rsidP="0088732E">
      <w:pPr>
        <w:widowControl/>
        <w:snapToGrid w:val="0"/>
        <w:spacing w:afterLines="50" w:after="163"/>
        <w:rPr>
          <w:rFonts w:ascii="Times New Roman" w:eastAsiaTheme="minorHAnsi" w:hAnsi="Times New Roman" w:cs="Times New Roman"/>
          <w:color w:val="000000" w:themeColor="text1"/>
          <w:kern w:val="0"/>
          <w:shd w:val="clear" w:color="auto" w:fill="FFFFFF"/>
        </w:rPr>
      </w:pPr>
      <w:proofErr w:type="gramStart"/>
      <w:r w:rsidRPr="00ED6304">
        <w:rPr>
          <w:rFonts w:ascii="Times New Roman" w:eastAsiaTheme="minorHAnsi" w:hAnsi="Times New Roman" w:cs="Times New Roman"/>
          <w:color w:val="000000"/>
          <w:kern w:val="0"/>
          <w:shd w:val="clear" w:color="auto" w:fill="FFFFFF"/>
        </w:rPr>
        <w:t>In</w:t>
      </w:r>
      <w:r w:rsidR="00BC284F">
        <w:rPr>
          <w:rFonts w:ascii="Times New Roman" w:eastAsiaTheme="minorHAnsi" w:hAnsi="Times New Roman" w:cs="Times New Roman"/>
          <w:color w:val="000000"/>
          <w:kern w:val="0"/>
          <w:shd w:val="clear" w:color="auto" w:fill="FFFFFF"/>
        </w:rPr>
        <w:t>deed</w:t>
      </w:r>
      <w:proofErr w:type="gramEnd"/>
      <w:r w:rsidR="00BC284F">
        <w:rPr>
          <w:rFonts w:ascii="Times New Roman" w:eastAsiaTheme="minorHAnsi" w:hAnsi="Times New Roman" w:cs="Times New Roman"/>
          <w:color w:val="000000"/>
          <w:kern w:val="0"/>
          <w:shd w:val="clear" w:color="auto" w:fill="FFFFFF"/>
        </w:rPr>
        <w:t xml:space="preserve"> the reviewer pointed an important issue, i.e., the performance of our candidate marker in liquid biopsy. This is our follow-up study and we are currently in the process of </w:t>
      </w:r>
      <w:r w:rsidR="00E714AA">
        <w:rPr>
          <w:rFonts w:ascii="Times New Roman" w:eastAsiaTheme="minorHAnsi" w:hAnsi="Times New Roman" w:cs="Times New Roman"/>
          <w:color w:val="000000"/>
          <w:kern w:val="0"/>
          <w:shd w:val="clear" w:color="auto" w:fill="FFFFFF"/>
        </w:rPr>
        <w:t xml:space="preserve">finding collaborators for </w:t>
      </w:r>
      <w:r w:rsidR="00BC284F">
        <w:rPr>
          <w:rFonts w:ascii="Times New Roman" w:eastAsiaTheme="minorHAnsi" w:hAnsi="Times New Roman" w:cs="Times New Roman"/>
          <w:color w:val="000000"/>
          <w:kern w:val="0"/>
          <w:shd w:val="clear" w:color="auto" w:fill="FFFFFF"/>
        </w:rPr>
        <w:t xml:space="preserve">sample collection. Our finding started from LGA and HGA since we believe as the precancerous lesion, using adenoma tissues may lead us to discover the early marker </w:t>
      </w:r>
      <w:r w:rsidR="00E714AA">
        <w:rPr>
          <w:rFonts w:ascii="Times New Roman" w:eastAsiaTheme="minorHAnsi" w:hAnsi="Times New Roman" w:cs="Times New Roman"/>
          <w:color w:val="000000"/>
          <w:kern w:val="0"/>
          <w:shd w:val="clear" w:color="auto" w:fill="FFFFFF"/>
        </w:rPr>
        <w:t>for</w:t>
      </w:r>
      <w:r w:rsidR="00BC284F">
        <w:rPr>
          <w:rFonts w:ascii="Times New Roman" w:eastAsiaTheme="minorHAnsi" w:hAnsi="Times New Roman" w:cs="Times New Roman"/>
          <w:color w:val="000000"/>
          <w:kern w:val="0"/>
          <w:shd w:val="clear" w:color="auto" w:fill="FFFFFF"/>
        </w:rPr>
        <w:t xml:space="preserve"> cancer diagnosis. </w:t>
      </w:r>
      <w:r w:rsidR="006D302A">
        <w:rPr>
          <w:rFonts w:ascii="Times New Roman" w:eastAsiaTheme="minorHAnsi" w:hAnsi="Times New Roman" w:cs="Times New Roman"/>
          <w:color w:val="000000"/>
          <w:kern w:val="0"/>
          <w:shd w:val="clear" w:color="auto" w:fill="FFFFFF"/>
        </w:rPr>
        <w:t>Currently m</w:t>
      </w:r>
      <w:r w:rsidR="006D302A" w:rsidRPr="00E714AA">
        <w:rPr>
          <w:rFonts w:ascii="Times New Roman" w:eastAsiaTheme="minorHAnsi" w:hAnsi="Times New Roman" w:cs="Times New Roman"/>
          <w:color w:val="000000"/>
          <w:kern w:val="0"/>
          <w:shd w:val="clear" w:color="auto" w:fill="FFFFFF"/>
        </w:rPr>
        <w:t xml:space="preserve">ost methylation markers </w:t>
      </w:r>
      <w:r w:rsidR="00CD09E4">
        <w:rPr>
          <w:rFonts w:ascii="Times New Roman" w:eastAsiaTheme="minorHAnsi" w:hAnsi="Times New Roman" w:cs="Times New Roman"/>
          <w:color w:val="000000"/>
          <w:kern w:val="0"/>
          <w:shd w:val="clear" w:color="auto" w:fill="FFFFFF"/>
        </w:rPr>
        <w:t xml:space="preserve">were initially identified in cancer tissues </w:t>
      </w:r>
      <w:del w:id="194" w:author="czeng" w:date="2020-03-14T21:33:00Z">
        <w:r w:rsidR="00CD09E4" w:rsidDel="000A6007">
          <w:rPr>
            <w:rFonts w:ascii="Times New Roman" w:eastAsiaTheme="minorHAnsi" w:hAnsi="Times New Roman" w:cs="Times New Roman"/>
            <w:color w:val="000000"/>
            <w:kern w:val="0"/>
            <w:shd w:val="clear" w:color="auto" w:fill="FFFFFF"/>
          </w:rPr>
          <w:delText xml:space="preserve">therefore </w:delText>
        </w:r>
      </w:del>
      <w:ins w:id="195" w:author="czeng" w:date="2020-03-14T21:33:00Z">
        <w:r w:rsidR="000A6007">
          <w:rPr>
            <w:rFonts w:ascii="Times New Roman" w:eastAsiaTheme="minorHAnsi" w:hAnsi="Times New Roman" w:cs="Times New Roman"/>
            <w:color w:val="000000"/>
            <w:kern w:val="0"/>
            <w:shd w:val="clear" w:color="auto" w:fill="FFFFFF"/>
          </w:rPr>
          <w:t xml:space="preserve">and </w:t>
        </w:r>
      </w:ins>
      <w:r w:rsidR="00CD09E4">
        <w:rPr>
          <w:rFonts w:ascii="Times New Roman" w:eastAsiaTheme="minorHAnsi" w:hAnsi="Times New Roman" w:cs="Times New Roman"/>
          <w:color w:val="000000"/>
          <w:kern w:val="0"/>
          <w:shd w:val="clear" w:color="auto" w:fill="FFFFFF"/>
        </w:rPr>
        <w:t xml:space="preserve">usually with less sensitivity </w:t>
      </w:r>
      <w:r w:rsidR="006D302A" w:rsidRPr="00E714AA">
        <w:rPr>
          <w:rFonts w:ascii="Times New Roman" w:eastAsiaTheme="minorHAnsi" w:hAnsi="Times New Roman" w:cs="Times New Roman"/>
          <w:color w:val="000000"/>
          <w:kern w:val="0"/>
          <w:shd w:val="clear" w:color="auto" w:fill="FFFFFF"/>
        </w:rPr>
        <w:t xml:space="preserve">in detection </w:t>
      </w:r>
      <w:del w:id="196" w:author="czeng" w:date="2020-03-14T21:33:00Z">
        <w:r w:rsidR="006D302A" w:rsidRPr="00E714AA" w:rsidDel="000A6007">
          <w:rPr>
            <w:rFonts w:ascii="Times New Roman" w:eastAsiaTheme="minorHAnsi" w:hAnsi="Times New Roman" w:cs="Times New Roman"/>
            <w:color w:val="000000"/>
            <w:kern w:val="0"/>
            <w:shd w:val="clear" w:color="auto" w:fill="FFFFFF"/>
          </w:rPr>
          <w:delText xml:space="preserve">of </w:delText>
        </w:r>
      </w:del>
      <w:ins w:id="197" w:author="czeng" w:date="2020-03-14T21:33:00Z">
        <w:r w:rsidR="000A6007">
          <w:rPr>
            <w:rFonts w:ascii="Times New Roman" w:eastAsiaTheme="minorHAnsi" w:hAnsi="Times New Roman" w:cs="Times New Roman"/>
            <w:color w:val="000000"/>
            <w:kern w:val="0"/>
            <w:shd w:val="clear" w:color="auto" w:fill="FFFFFF"/>
          </w:rPr>
          <w:t>for</w:t>
        </w:r>
        <w:r w:rsidR="000A6007" w:rsidRPr="00E714AA">
          <w:rPr>
            <w:rFonts w:ascii="Times New Roman" w:eastAsiaTheme="minorHAnsi" w:hAnsi="Times New Roman" w:cs="Times New Roman"/>
            <w:color w:val="000000"/>
            <w:kern w:val="0"/>
            <w:shd w:val="clear" w:color="auto" w:fill="FFFFFF"/>
          </w:rPr>
          <w:t xml:space="preserve"> </w:t>
        </w:r>
      </w:ins>
      <w:r w:rsidR="006D302A" w:rsidRPr="00E714AA">
        <w:rPr>
          <w:rFonts w:ascii="Times New Roman" w:eastAsiaTheme="minorHAnsi" w:hAnsi="Times New Roman" w:cs="Times New Roman"/>
          <w:color w:val="000000"/>
          <w:kern w:val="0"/>
          <w:shd w:val="clear" w:color="auto" w:fill="FFFFFF"/>
        </w:rPr>
        <w:t>stage I</w:t>
      </w:r>
      <w:ins w:id="198" w:author="czeng" w:date="2020-03-14T21:33:00Z">
        <w:r w:rsidR="000A6007">
          <w:rPr>
            <w:rFonts w:ascii="Times New Roman" w:eastAsiaTheme="minorHAnsi" w:hAnsi="Times New Roman" w:cs="Times New Roman"/>
            <w:color w:val="000000"/>
            <w:kern w:val="0"/>
            <w:shd w:val="clear" w:color="auto" w:fill="FFFFFF"/>
          </w:rPr>
          <w:t xml:space="preserve"> of</w:t>
        </w:r>
      </w:ins>
      <w:r w:rsidR="006D302A" w:rsidRPr="00E714AA">
        <w:rPr>
          <w:rFonts w:ascii="Times New Roman" w:eastAsiaTheme="minorHAnsi" w:hAnsi="Times New Roman" w:cs="Times New Roman"/>
          <w:color w:val="000000"/>
          <w:kern w:val="0"/>
          <w:shd w:val="clear" w:color="auto" w:fill="FFFFFF"/>
        </w:rPr>
        <w:t xml:space="preserve"> CRC. </w:t>
      </w:r>
      <w:r w:rsidR="006D302A">
        <w:rPr>
          <w:rFonts w:ascii="Times New Roman" w:eastAsiaTheme="minorHAnsi" w:hAnsi="Times New Roman" w:cs="Times New Roman"/>
          <w:color w:val="000000"/>
          <w:kern w:val="0"/>
          <w:shd w:val="clear" w:color="auto" w:fill="FFFFFF"/>
        </w:rPr>
        <w:t xml:space="preserve">Therefore, our result of </w:t>
      </w:r>
      <w:r w:rsidR="006D302A" w:rsidRPr="00ED6304">
        <w:rPr>
          <w:rFonts w:ascii="Times New Roman" w:eastAsiaTheme="minorHAnsi" w:hAnsi="Times New Roman" w:cs="Times New Roman"/>
          <w:color w:val="000000" w:themeColor="text1"/>
          <w:kern w:val="0"/>
          <w:shd w:val="clear" w:color="auto" w:fill="FFFFFF"/>
        </w:rPr>
        <w:t>ADHFE1</w:t>
      </w:r>
      <w:r w:rsidR="006D302A">
        <w:rPr>
          <w:rFonts w:ascii="Times New Roman" w:eastAsiaTheme="minorHAnsi" w:hAnsi="Times New Roman" w:cs="Times New Roman"/>
          <w:color w:val="000000" w:themeColor="text1"/>
          <w:kern w:val="0"/>
          <w:shd w:val="clear" w:color="auto" w:fill="FFFFFF"/>
        </w:rPr>
        <w:t xml:space="preserve"> </w:t>
      </w:r>
      <w:r w:rsidR="00CD09E4">
        <w:rPr>
          <w:rFonts w:ascii="Times New Roman" w:eastAsiaTheme="minorHAnsi" w:hAnsi="Times New Roman" w:cs="Times New Roman"/>
          <w:color w:val="000000" w:themeColor="text1"/>
          <w:kern w:val="0"/>
          <w:shd w:val="clear" w:color="auto" w:fill="FFFFFF"/>
        </w:rPr>
        <w:t xml:space="preserve">from adenoma </w:t>
      </w:r>
      <w:r w:rsidR="006D302A">
        <w:rPr>
          <w:rFonts w:ascii="Times New Roman" w:eastAsiaTheme="minorHAnsi" w:hAnsi="Times New Roman" w:cs="Times New Roman"/>
          <w:color w:val="000000" w:themeColor="text1"/>
          <w:kern w:val="0"/>
          <w:shd w:val="clear" w:color="auto" w:fill="FFFFFF"/>
        </w:rPr>
        <w:t xml:space="preserve">appears </w:t>
      </w:r>
      <w:del w:id="199" w:author="czeng" w:date="2020-03-14T21:34:00Z">
        <w:r w:rsidR="006D302A" w:rsidDel="000A6007">
          <w:rPr>
            <w:rFonts w:ascii="Times New Roman" w:eastAsiaTheme="minorHAnsi" w:hAnsi="Times New Roman" w:cs="Times New Roman"/>
            <w:color w:val="000000" w:themeColor="text1"/>
            <w:kern w:val="0"/>
            <w:shd w:val="clear" w:color="auto" w:fill="FFFFFF"/>
          </w:rPr>
          <w:delText xml:space="preserve">very </w:delText>
        </w:r>
      </w:del>
      <w:r w:rsidR="006D302A">
        <w:rPr>
          <w:rFonts w:ascii="Times New Roman" w:eastAsiaTheme="minorHAnsi" w:hAnsi="Times New Roman" w:cs="Times New Roman"/>
          <w:color w:val="000000" w:themeColor="text1"/>
          <w:kern w:val="0"/>
          <w:shd w:val="clear" w:color="auto" w:fill="FFFFFF"/>
        </w:rPr>
        <w:t xml:space="preserve">promising </w:t>
      </w:r>
      <w:r w:rsidR="00CD09E4">
        <w:rPr>
          <w:rFonts w:ascii="Times New Roman" w:eastAsiaTheme="minorHAnsi" w:hAnsi="Times New Roman" w:cs="Times New Roman"/>
          <w:color w:val="000000" w:themeColor="text1"/>
          <w:kern w:val="0"/>
          <w:shd w:val="clear" w:color="auto" w:fill="FFFFFF"/>
        </w:rPr>
        <w:t>in early detection so</w:t>
      </w:r>
      <w:r w:rsidR="006D302A">
        <w:rPr>
          <w:rFonts w:ascii="Times New Roman" w:eastAsiaTheme="minorHAnsi" w:hAnsi="Times New Roman" w:cs="Times New Roman"/>
          <w:color w:val="000000" w:themeColor="text1"/>
          <w:kern w:val="0"/>
          <w:shd w:val="clear" w:color="auto" w:fill="FFFFFF"/>
        </w:rPr>
        <w:t xml:space="preserve"> </w:t>
      </w:r>
      <w:r w:rsidR="006D302A" w:rsidRPr="00E714AA">
        <w:rPr>
          <w:rFonts w:ascii="Times New Roman" w:eastAsiaTheme="minorHAnsi" w:hAnsi="Times New Roman" w:cs="Times New Roman"/>
          <w:color w:val="000000"/>
          <w:kern w:val="0"/>
          <w:shd w:val="clear" w:color="auto" w:fill="FFFFFF"/>
        </w:rPr>
        <w:t>we focus</w:t>
      </w:r>
      <w:r w:rsidR="006D302A">
        <w:rPr>
          <w:rFonts w:ascii="Times New Roman" w:eastAsiaTheme="minorHAnsi" w:hAnsi="Times New Roman" w:cs="Times New Roman"/>
          <w:color w:val="000000"/>
          <w:kern w:val="0"/>
          <w:shd w:val="clear" w:color="auto" w:fill="FFFFFF"/>
        </w:rPr>
        <w:t>ed</w:t>
      </w:r>
      <w:r w:rsidR="006D302A" w:rsidRPr="00E714AA">
        <w:rPr>
          <w:rFonts w:ascii="Times New Roman" w:eastAsiaTheme="minorHAnsi" w:hAnsi="Times New Roman" w:cs="Times New Roman"/>
          <w:color w:val="000000"/>
          <w:kern w:val="0"/>
          <w:shd w:val="clear" w:color="auto" w:fill="FFFFFF"/>
        </w:rPr>
        <w:t xml:space="preserve"> on the tissue samples to identify candidates first </w:t>
      </w:r>
      <w:r w:rsidR="006D302A">
        <w:rPr>
          <w:rFonts w:ascii="Times New Roman" w:eastAsiaTheme="minorHAnsi" w:hAnsi="Times New Roman" w:cs="Times New Roman"/>
          <w:color w:val="000000"/>
          <w:kern w:val="0"/>
          <w:shd w:val="clear" w:color="auto" w:fill="FFFFFF"/>
        </w:rPr>
        <w:t>then</w:t>
      </w:r>
      <w:r w:rsidR="006D302A" w:rsidRPr="00E714AA">
        <w:rPr>
          <w:rFonts w:ascii="Times New Roman" w:eastAsiaTheme="minorHAnsi" w:hAnsi="Times New Roman" w:cs="Times New Roman"/>
          <w:color w:val="000000"/>
          <w:kern w:val="0"/>
          <w:shd w:val="clear" w:color="auto" w:fill="FFFFFF"/>
        </w:rPr>
        <w:t xml:space="preserve"> test</w:t>
      </w:r>
      <w:r w:rsidR="006D302A">
        <w:rPr>
          <w:rFonts w:ascii="Times New Roman" w:eastAsiaTheme="minorHAnsi" w:hAnsi="Times New Roman" w:cs="Times New Roman"/>
          <w:color w:val="000000"/>
          <w:kern w:val="0"/>
          <w:shd w:val="clear" w:color="auto" w:fill="FFFFFF"/>
        </w:rPr>
        <w:t>ed</w:t>
      </w:r>
      <w:r w:rsidR="006D302A" w:rsidRPr="00E714AA">
        <w:rPr>
          <w:rFonts w:ascii="Times New Roman" w:eastAsiaTheme="minorHAnsi" w:hAnsi="Times New Roman" w:cs="Times New Roman"/>
          <w:color w:val="000000"/>
          <w:kern w:val="0"/>
          <w:shd w:val="clear" w:color="auto" w:fill="FFFFFF"/>
        </w:rPr>
        <w:t xml:space="preserve"> their performance in the public datasets.</w:t>
      </w:r>
      <w:r w:rsidR="006D302A">
        <w:rPr>
          <w:rFonts w:ascii="Times New Roman" w:eastAsiaTheme="minorHAnsi" w:hAnsi="Times New Roman" w:cs="Times New Roman"/>
          <w:color w:val="000000" w:themeColor="text1"/>
          <w:kern w:val="0"/>
          <w:shd w:val="clear" w:color="auto" w:fill="FFFFFF"/>
        </w:rPr>
        <w:t xml:space="preserve"> </w:t>
      </w:r>
    </w:p>
    <w:p w14:paraId="40BD046A" w14:textId="45DFA3C3" w:rsidR="00CD09E4" w:rsidRPr="00ED6304" w:rsidRDefault="00E714AA"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lastRenderedPageBreak/>
        <w:t xml:space="preserve">We apologize for </w:t>
      </w:r>
      <w:proofErr w:type="gramStart"/>
      <w:r>
        <w:rPr>
          <w:rFonts w:ascii="Times New Roman" w:eastAsiaTheme="minorHAnsi" w:hAnsi="Times New Roman" w:cs="Times New Roman"/>
          <w:color w:val="000000"/>
          <w:kern w:val="0"/>
          <w:shd w:val="clear" w:color="auto" w:fill="FFFFFF"/>
        </w:rPr>
        <w:t>lacking of</w:t>
      </w:r>
      <w:proofErr w:type="gramEnd"/>
      <w:r>
        <w:rPr>
          <w:rFonts w:ascii="Times New Roman" w:eastAsiaTheme="minorHAnsi" w:hAnsi="Times New Roman" w:cs="Times New Roman"/>
          <w:color w:val="000000"/>
          <w:kern w:val="0"/>
          <w:shd w:val="clear" w:color="auto" w:fill="FFFFFF"/>
        </w:rPr>
        <w:t xml:space="preserve"> inclusion of certain papers especially for </w:t>
      </w:r>
      <w:r w:rsidR="00CD09E4">
        <w:rPr>
          <w:rFonts w:ascii="Times New Roman" w:eastAsiaTheme="minorHAnsi" w:hAnsi="Times New Roman" w:cs="Times New Roman"/>
          <w:color w:val="000000"/>
          <w:kern w:val="0"/>
          <w:shd w:val="clear" w:color="auto" w:fill="FFFFFF"/>
        </w:rPr>
        <w:t xml:space="preserve">a </w:t>
      </w:r>
      <w:r>
        <w:rPr>
          <w:rFonts w:ascii="Times New Roman" w:eastAsiaTheme="minorHAnsi" w:hAnsi="Times New Roman" w:cs="Times New Roman"/>
          <w:color w:val="000000"/>
          <w:kern w:val="0"/>
          <w:shd w:val="clear" w:color="auto" w:fill="FFFFFF"/>
        </w:rPr>
        <w:t xml:space="preserve">related review. We discussed related results in revised version. </w:t>
      </w:r>
      <w:r w:rsidR="00CD09E4">
        <w:rPr>
          <w:rFonts w:ascii="Times New Roman" w:eastAsiaTheme="minorHAnsi" w:hAnsi="Times New Roman" w:cs="Times New Roman"/>
          <w:color w:val="000000"/>
          <w:kern w:val="0"/>
          <w:shd w:val="clear" w:color="auto" w:fill="FFFFFF"/>
        </w:rPr>
        <w:t xml:space="preserve">In brief, for the </w:t>
      </w:r>
      <w:r w:rsidR="00CD09E4" w:rsidRPr="00ED6304">
        <w:rPr>
          <w:rFonts w:ascii="Times New Roman" w:eastAsiaTheme="minorHAnsi" w:hAnsi="Times New Roman" w:cs="Times New Roman"/>
          <w:color w:val="000000"/>
          <w:kern w:val="0"/>
          <w:shd w:val="clear" w:color="auto" w:fill="FFFFFF"/>
        </w:rPr>
        <w:t xml:space="preserve">ten genes </w:t>
      </w:r>
      <w:r w:rsidR="00CD09E4">
        <w:rPr>
          <w:rFonts w:ascii="Times New Roman" w:eastAsiaTheme="minorHAnsi" w:hAnsi="Times New Roman" w:cs="Times New Roman"/>
          <w:color w:val="000000"/>
          <w:kern w:val="0"/>
          <w:shd w:val="clear" w:color="auto" w:fill="FFFFFF"/>
        </w:rPr>
        <w:t xml:space="preserve">validated </w:t>
      </w:r>
      <w:r w:rsidR="00CD09E4" w:rsidRPr="00ED6304">
        <w:rPr>
          <w:rFonts w:ascii="Times New Roman" w:eastAsiaTheme="minorHAnsi" w:hAnsi="Times New Roman" w:cs="Times New Roman"/>
          <w:color w:val="000000"/>
          <w:kern w:val="0"/>
          <w:shd w:val="clear" w:color="auto" w:fill="FFFFFF"/>
        </w:rPr>
        <w:t xml:space="preserve">in </w:t>
      </w:r>
      <w:r w:rsidR="00CD09E4">
        <w:rPr>
          <w:rFonts w:ascii="Times New Roman" w:eastAsiaTheme="minorHAnsi" w:hAnsi="Times New Roman" w:cs="Times New Roman"/>
          <w:color w:val="000000"/>
          <w:kern w:val="0"/>
          <w:shd w:val="clear" w:color="auto" w:fill="FFFFFF"/>
        </w:rPr>
        <w:t>one study (</w:t>
      </w:r>
      <w:proofErr w:type="spellStart"/>
      <w:r w:rsidR="00CD09E4" w:rsidRPr="00ED6304">
        <w:rPr>
          <w:rFonts w:ascii="Times New Roman" w:eastAsiaTheme="minorHAnsi" w:hAnsi="Times New Roman" w:cs="Times New Roman"/>
          <w:color w:val="000000"/>
          <w:kern w:val="0"/>
          <w:shd w:val="clear" w:color="auto" w:fill="FFFFFF"/>
        </w:rPr>
        <w:t>PL</w:t>
      </w:r>
      <w:r w:rsidR="00CD09E4">
        <w:rPr>
          <w:rFonts w:ascii="Times New Roman" w:eastAsiaTheme="minorHAnsi" w:hAnsi="Times New Roman" w:cs="Times New Roman"/>
          <w:color w:val="000000"/>
          <w:kern w:val="0"/>
          <w:shd w:val="clear" w:color="auto" w:fill="FFFFFF"/>
        </w:rPr>
        <w:t>o</w:t>
      </w:r>
      <w:r w:rsidR="00CD09E4" w:rsidRPr="00ED6304">
        <w:rPr>
          <w:rFonts w:ascii="Times New Roman" w:eastAsiaTheme="minorHAnsi" w:hAnsi="Times New Roman" w:cs="Times New Roman"/>
          <w:color w:val="000000"/>
          <w:kern w:val="0"/>
          <w:shd w:val="clear" w:color="auto" w:fill="FFFFFF"/>
        </w:rPr>
        <w:t>S</w:t>
      </w:r>
      <w:proofErr w:type="spellEnd"/>
      <w:r w:rsidR="00CD09E4" w:rsidRPr="00ED6304">
        <w:rPr>
          <w:rFonts w:ascii="Times New Roman" w:eastAsiaTheme="minorHAnsi" w:hAnsi="Times New Roman" w:cs="Times New Roman"/>
          <w:color w:val="000000"/>
          <w:kern w:val="0"/>
          <w:shd w:val="clear" w:color="auto" w:fill="FFFFFF"/>
        </w:rPr>
        <w:t xml:space="preserve"> ONE</w:t>
      </w:r>
      <w:r w:rsidR="00CD09E4">
        <w:rPr>
          <w:rFonts w:ascii="Times New Roman" w:eastAsiaTheme="minorHAnsi" w:hAnsi="Times New Roman" w:cs="Times New Roman"/>
          <w:color w:val="000000"/>
          <w:kern w:val="0"/>
          <w:shd w:val="clear" w:color="auto" w:fill="FFFFFF"/>
        </w:rPr>
        <w:t>)</w:t>
      </w:r>
      <w:r w:rsidR="00CD09E4" w:rsidRPr="00ED6304">
        <w:rPr>
          <w:rFonts w:ascii="Times New Roman" w:eastAsiaTheme="minorHAnsi" w:hAnsi="Times New Roman" w:cs="Times New Roman"/>
          <w:color w:val="000000"/>
          <w:kern w:val="0"/>
          <w:shd w:val="clear" w:color="auto" w:fill="FFFFFF"/>
        </w:rPr>
        <w:t xml:space="preserve"> were all hype</w:t>
      </w:r>
      <w:r w:rsidR="00CD09E4">
        <w:rPr>
          <w:rFonts w:ascii="Times New Roman" w:eastAsiaTheme="minorHAnsi" w:hAnsi="Times New Roman" w:cs="Times New Roman"/>
          <w:color w:val="000000"/>
          <w:kern w:val="0"/>
          <w:shd w:val="clear" w:color="auto" w:fill="FFFFFF"/>
        </w:rPr>
        <w:t>r-</w:t>
      </w:r>
      <w:r w:rsidR="00CD09E4" w:rsidRPr="00ED6304">
        <w:rPr>
          <w:rFonts w:ascii="Times New Roman" w:eastAsiaTheme="minorHAnsi" w:hAnsi="Times New Roman" w:cs="Times New Roman"/>
          <w:color w:val="000000"/>
          <w:kern w:val="0"/>
          <w:shd w:val="clear" w:color="auto" w:fill="FFFFFF"/>
        </w:rPr>
        <w:t xml:space="preserve">methylated in our data, which to some extent </w:t>
      </w:r>
      <w:r w:rsidR="00CD09E4">
        <w:rPr>
          <w:rFonts w:ascii="Times New Roman" w:eastAsiaTheme="minorHAnsi" w:hAnsi="Times New Roman" w:cs="Times New Roman"/>
          <w:color w:val="000000"/>
          <w:kern w:val="0"/>
          <w:shd w:val="clear" w:color="auto" w:fill="FFFFFF"/>
        </w:rPr>
        <w:t>is consistent with our results.</w:t>
      </w:r>
    </w:p>
    <w:p w14:paraId="4909D86D" w14:textId="3F9B8065" w:rsidR="00C3096D"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3. </w:t>
      </w:r>
      <w:r w:rsidRPr="00ED6304">
        <w:rPr>
          <w:rFonts w:ascii="Times New Roman" w:eastAsiaTheme="minorHAnsi" w:hAnsi="Times New Roman" w:cs="Times New Roman"/>
          <w:b/>
          <w:color w:val="000000"/>
          <w:kern w:val="0"/>
          <w:shd w:val="clear" w:color="auto" w:fill="FFFFFF"/>
        </w:rPr>
        <w:t>If the aim of the work is not the tissues diagnostics but more a liquid biopsy diagnosis based early diagnosis of ca</w:t>
      </w:r>
      <w:r w:rsidR="00345210" w:rsidRPr="00ED6304">
        <w:rPr>
          <w:rFonts w:ascii="Times New Roman" w:eastAsiaTheme="minorHAnsi" w:hAnsi="Times New Roman" w:cs="Times New Roman"/>
          <w:b/>
          <w:color w:val="000000"/>
          <w:kern w:val="0"/>
          <w:shd w:val="clear" w:color="auto" w:fill="FFFFFF"/>
        </w:rPr>
        <w:t>ncer, the identified biomarker </w:t>
      </w:r>
      <w:r w:rsidRPr="00ED6304">
        <w:rPr>
          <w:rFonts w:ascii="Times New Roman" w:eastAsiaTheme="minorHAnsi" w:hAnsi="Times New Roman" w:cs="Times New Roman"/>
          <w:b/>
          <w:color w:val="000000"/>
          <w:kern w:val="0"/>
          <w:shd w:val="clear" w:color="auto" w:fill="FFFFFF"/>
        </w:rPr>
        <w:t>ADHFE1 should have been tested in cell free circulating DNA samples, as well.</w:t>
      </w:r>
    </w:p>
    <w:p w14:paraId="01C46779" w14:textId="2EC01486" w:rsidR="00345210" w:rsidRPr="00ED6304" w:rsidRDefault="00345210" w:rsidP="0088732E">
      <w:pPr>
        <w:widowControl/>
        <w:snapToGrid w:val="0"/>
        <w:spacing w:afterLines="50" w:after="163"/>
        <w:rPr>
          <w:rFonts w:ascii="Times New Roman" w:eastAsiaTheme="minorHAnsi" w:hAnsi="Times New Roman" w:cs="Times New Roman"/>
          <w:color w:val="000000"/>
          <w:kern w:val="0"/>
          <w:shd w:val="clear" w:color="auto" w:fill="FFFFFF"/>
        </w:rPr>
      </w:pPr>
      <w:bookmarkStart w:id="200" w:name="OLE_LINK102"/>
      <w:bookmarkStart w:id="201" w:name="OLE_LINK103"/>
      <w:r w:rsidRPr="00ED6304">
        <w:rPr>
          <w:rFonts w:ascii="Times New Roman" w:eastAsiaTheme="minorHAnsi" w:hAnsi="Times New Roman" w:cs="Times New Roman"/>
          <w:color w:val="000000"/>
          <w:kern w:val="0"/>
          <w:shd w:val="clear" w:color="auto" w:fill="FFFFFF"/>
        </w:rPr>
        <w:t>A</w:t>
      </w:r>
      <w:r w:rsidR="00E92B0C">
        <w:rPr>
          <w:rFonts w:ascii="Times New Roman" w:eastAsiaTheme="minorHAnsi" w:hAnsi="Times New Roman" w:cs="Times New Roman"/>
          <w:color w:val="000000"/>
          <w:kern w:val="0"/>
          <w:shd w:val="clear" w:color="auto" w:fill="FFFFFF"/>
        </w:rPr>
        <w:t xml:space="preserve">s mentioned above, candidate marker in </w:t>
      </w:r>
      <w:proofErr w:type="spellStart"/>
      <w:r w:rsidR="00E92B0C">
        <w:rPr>
          <w:rFonts w:ascii="Times New Roman" w:eastAsiaTheme="minorHAnsi" w:hAnsi="Times New Roman" w:cs="Times New Roman"/>
          <w:color w:val="000000"/>
          <w:kern w:val="0"/>
          <w:shd w:val="clear" w:color="auto" w:fill="FFFFFF"/>
        </w:rPr>
        <w:t>cfDNA</w:t>
      </w:r>
      <w:proofErr w:type="spellEnd"/>
      <w:r w:rsidR="00E92B0C">
        <w:rPr>
          <w:rFonts w:ascii="Times New Roman" w:eastAsiaTheme="minorHAnsi" w:hAnsi="Times New Roman" w:cs="Times New Roman"/>
          <w:color w:val="000000"/>
          <w:kern w:val="0"/>
          <w:shd w:val="clear" w:color="auto" w:fill="FFFFFF"/>
        </w:rPr>
        <w:t xml:space="preserve"> is our follow-up study. Regarding the samples used in current study,</w:t>
      </w:r>
      <w:r w:rsidR="00E92B0C" w:rsidRPr="00ED6304">
        <w:rPr>
          <w:rFonts w:ascii="Times New Roman" w:eastAsiaTheme="minorHAnsi" w:hAnsi="Times New Roman" w:cs="Times New Roman"/>
          <w:color w:val="000000"/>
          <w:kern w:val="0"/>
          <w:shd w:val="clear" w:color="auto" w:fill="FFFFFF"/>
        </w:rPr>
        <w:t xml:space="preserve"> </w:t>
      </w:r>
      <w:r w:rsidR="00E92B0C">
        <w:rPr>
          <w:rFonts w:ascii="Times New Roman" w:eastAsiaTheme="minorHAnsi" w:hAnsi="Times New Roman" w:cs="Times New Roman"/>
          <w:color w:val="000000"/>
          <w:kern w:val="0"/>
          <w:shd w:val="clear" w:color="auto" w:fill="FFFFFF"/>
        </w:rPr>
        <w:t xml:space="preserve">we were unable to obtain </w:t>
      </w:r>
      <w:proofErr w:type="spellStart"/>
      <w:r w:rsidR="00E92B0C">
        <w:rPr>
          <w:rFonts w:ascii="Times New Roman" w:eastAsiaTheme="minorHAnsi" w:hAnsi="Times New Roman" w:cs="Times New Roman"/>
          <w:color w:val="000000"/>
          <w:kern w:val="0"/>
          <w:shd w:val="clear" w:color="auto" w:fill="FFFFFF"/>
        </w:rPr>
        <w:t>cfDNA</w:t>
      </w:r>
      <w:proofErr w:type="spellEnd"/>
      <w:r w:rsidR="00E92B0C">
        <w:rPr>
          <w:rFonts w:ascii="Times New Roman" w:eastAsiaTheme="minorHAnsi" w:hAnsi="Times New Roman" w:cs="Times New Roman"/>
          <w:color w:val="000000"/>
          <w:kern w:val="0"/>
          <w:shd w:val="clear" w:color="auto" w:fill="FFFFFF"/>
        </w:rPr>
        <w:t xml:space="preserve"> since as the outpatients </w:t>
      </w:r>
      <w:del w:id="202" w:author="czeng" w:date="2020-03-14T21:36:00Z">
        <w:r w:rsidR="00E92B0C" w:rsidDel="000A6007">
          <w:rPr>
            <w:rFonts w:ascii="Times New Roman" w:eastAsiaTheme="minorHAnsi" w:hAnsi="Times New Roman" w:cs="Times New Roman"/>
            <w:color w:val="000000"/>
            <w:kern w:val="0"/>
            <w:shd w:val="clear" w:color="auto" w:fill="FFFFFF"/>
          </w:rPr>
          <w:delText xml:space="preserve">these individuals had </w:delText>
        </w:r>
      </w:del>
      <w:r w:rsidR="00E92B0C">
        <w:rPr>
          <w:rFonts w:ascii="Times New Roman" w:eastAsiaTheme="minorHAnsi" w:hAnsi="Times New Roman" w:cs="Times New Roman"/>
          <w:color w:val="000000"/>
          <w:kern w:val="0"/>
          <w:shd w:val="clear" w:color="auto" w:fill="FFFFFF"/>
        </w:rPr>
        <w:t>no blood withdraw procedure</w:t>
      </w:r>
      <w:ins w:id="203" w:author="czeng" w:date="2020-03-14T21:36:00Z">
        <w:r w:rsidR="000A6007">
          <w:rPr>
            <w:rFonts w:ascii="Times New Roman" w:eastAsiaTheme="minorHAnsi" w:hAnsi="Times New Roman" w:cs="Times New Roman"/>
            <w:color w:val="000000"/>
            <w:kern w:val="0"/>
            <w:shd w:val="clear" w:color="auto" w:fill="FFFFFF"/>
          </w:rPr>
          <w:t xml:space="preserve"> for</w:t>
        </w:r>
      </w:ins>
      <w:r w:rsidR="00E92B0C">
        <w:rPr>
          <w:rFonts w:ascii="Times New Roman" w:eastAsiaTheme="minorHAnsi" w:hAnsi="Times New Roman" w:cs="Times New Roman"/>
          <w:color w:val="000000"/>
          <w:kern w:val="0"/>
          <w:shd w:val="clear" w:color="auto" w:fill="FFFFFF"/>
        </w:rPr>
        <w:t xml:space="preserve"> </w:t>
      </w:r>
      <w:ins w:id="204" w:author="czeng" w:date="2020-03-14T21:36:00Z">
        <w:r w:rsidR="000A6007">
          <w:rPr>
            <w:rFonts w:ascii="Times New Roman" w:eastAsiaTheme="minorHAnsi" w:hAnsi="Times New Roman" w:cs="Times New Roman"/>
            <w:color w:val="000000"/>
            <w:kern w:val="0"/>
            <w:shd w:val="clear" w:color="auto" w:fill="FFFFFF"/>
          </w:rPr>
          <w:t>these individuals</w:t>
        </w:r>
      </w:ins>
      <w:del w:id="205" w:author="czeng" w:date="2020-03-14T21:37:00Z">
        <w:r w:rsidR="00E92B0C" w:rsidDel="000A6007">
          <w:rPr>
            <w:rFonts w:ascii="Times New Roman" w:eastAsiaTheme="minorHAnsi" w:hAnsi="Times New Roman" w:cs="Times New Roman"/>
            <w:color w:val="000000"/>
            <w:kern w:val="0"/>
            <w:shd w:val="clear" w:color="auto" w:fill="FFFFFF"/>
          </w:rPr>
          <w:delText>a</w:delText>
        </w:r>
        <w:r w:rsidRPr="00ED6304" w:rsidDel="000A6007">
          <w:rPr>
            <w:rFonts w:ascii="Times New Roman" w:eastAsiaTheme="minorHAnsi" w:hAnsi="Times New Roman" w:cs="Times New Roman"/>
            <w:color w:val="000000"/>
            <w:kern w:val="0"/>
            <w:shd w:val="clear" w:color="auto" w:fill="FFFFFF"/>
          </w:rPr>
          <w:delText>ccording to clinical policy</w:delText>
        </w:r>
      </w:del>
      <w:r w:rsidRPr="00ED6304">
        <w:rPr>
          <w:rFonts w:ascii="Times New Roman" w:eastAsiaTheme="minorHAnsi" w:hAnsi="Times New Roman" w:cs="Times New Roman"/>
          <w:color w:val="000000"/>
          <w:kern w:val="0"/>
          <w:shd w:val="clear" w:color="auto" w:fill="FFFFFF"/>
        </w:rPr>
        <w:t>.</w:t>
      </w:r>
    </w:p>
    <w:bookmarkEnd w:id="200"/>
    <w:bookmarkEnd w:id="201"/>
    <w:p w14:paraId="21864CB4" w14:textId="4B99703E"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4. </w:t>
      </w:r>
      <w:r w:rsidRPr="00ED6304">
        <w:rPr>
          <w:rFonts w:ascii="Times New Roman" w:eastAsiaTheme="minorHAnsi" w:hAnsi="Times New Roman" w:cs="Times New Roman"/>
          <w:b/>
          <w:color w:val="000000"/>
          <w:kern w:val="0"/>
          <w:shd w:val="clear" w:color="auto" w:fill="FFFFFF"/>
        </w:rPr>
        <w:t xml:space="preserve">The authors compare the ADHFE1 marker to septin9, however SEPTIN 9 tissue sensitivity and specificity data </w:t>
      </w:r>
      <w:proofErr w:type="gramStart"/>
      <w:r w:rsidRPr="00ED6304">
        <w:rPr>
          <w:rFonts w:ascii="Times New Roman" w:eastAsiaTheme="minorHAnsi" w:hAnsi="Times New Roman" w:cs="Times New Roman"/>
          <w:b/>
          <w:color w:val="000000"/>
          <w:kern w:val="0"/>
          <w:shd w:val="clear" w:color="auto" w:fill="FFFFFF"/>
        </w:rPr>
        <w:t>( Toth</w:t>
      </w:r>
      <w:proofErr w:type="gramEnd"/>
      <w:r w:rsidRPr="00ED6304">
        <w:rPr>
          <w:rFonts w:ascii="Times New Roman" w:eastAsiaTheme="minorHAnsi" w:hAnsi="Times New Roman" w:cs="Times New Roman"/>
          <w:b/>
          <w:color w:val="000000"/>
          <w:kern w:val="0"/>
          <w:shd w:val="clear" w:color="auto" w:fill="FFFFFF"/>
        </w:rPr>
        <w:t xml:space="preserve"> et </w:t>
      </w:r>
      <w:proofErr w:type="spellStart"/>
      <w:r w:rsidRPr="00ED6304">
        <w:rPr>
          <w:rFonts w:ascii="Times New Roman" w:eastAsiaTheme="minorHAnsi" w:hAnsi="Times New Roman" w:cs="Times New Roman"/>
          <w:b/>
          <w:color w:val="000000"/>
          <w:kern w:val="0"/>
          <w:shd w:val="clear" w:color="auto" w:fill="FFFFFF"/>
        </w:rPr>
        <w:t>al.Pathol</w:t>
      </w:r>
      <w:proofErr w:type="spellEnd"/>
      <w:r w:rsidRPr="00ED6304">
        <w:rPr>
          <w:rFonts w:ascii="Times New Roman" w:eastAsiaTheme="minorHAnsi" w:hAnsi="Times New Roman" w:cs="Times New Roman"/>
          <w:b/>
          <w:color w:val="000000"/>
          <w:kern w:val="0"/>
          <w:shd w:val="clear" w:color="auto" w:fill="FFFFFF"/>
        </w:rPr>
        <w:t xml:space="preserve">. Oncol. Res 2012, </w:t>
      </w:r>
      <w:bookmarkStart w:id="206" w:name="OLE_LINK7"/>
      <w:bookmarkStart w:id="207" w:name="OLE_LINK8"/>
      <w:bookmarkStart w:id="208" w:name="OLE_LINK9"/>
      <w:bookmarkStart w:id="209" w:name="OLE_LINK10"/>
      <w:r w:rsidRPr="00ED6304">
        <w:rPr>
          <w:rFonts w:ascii="Times New Roman" w:eastAsiaTheme="minorHAnsi" w:hAnsi="Times New Roman" w:cs="Times New Roman"/>
          <w:b/>
          <w:color w:val="000000"/>
          <w:kern w:val="0"/>
          <w:shd w:val="clear" w:color="auto" w:fill="FFFFFF"/>
        </w:rPr>
        <w:t xml:space="preserve">Toth K. et al </w:t>
      </w:r>
      <w:proofErr w:type="spellStart"/>
      <w:r w:rsidRPr="00ED6304">
        <w:rPr>
          <w:rFonts w:ascii="Times New Roman" w:eastAsiaTheme="minorHAnsi" w:hAnsi="Times New Roman" w:cs="Times New Roman"/>
          <w:b/>
          <w:color w:val="000000"/>
          <w:kern w:val="0"/>
          <w:shd w:val="clear" w:color="auto" w:fill="FFFFFF"/>
        </w:rPr>
        <w:t>Plos</w:t>
      </w:r>
      <w:proofErr w:type="spellEnd"/>
      <w:r w:rsidRPr="00ED6304">
        <w:rPr>
          <w:rFonts w:ascii="Times New Roman" w:eastAsiaTheme="minorHAnsi" w:hAnsi="Times New Roman" w:cs="Times New Roman"/>
          <w:b/>
          <w:color w:val="000000"/>
          <w:kern w:val="0"/>
          <w:shd w:val="clear" w:color="auto" w:fill="FFFFFF"/>
        </w:rPr>
        <w:t xml:space="preserve"> One 2012</w:t>
      </w:r>
      <w:bookmarkEnd w:id="206"/>
      <w:bookmarkEnd w:id="207"/>
      <w:r w:rsidRPr="00ED6304">
        <w:rPr>
          <w:rFonts w:ascii="Times New Roman" w:eastAsiaTheme="minorHAnsi" w:hAnsi="Times New Roman" w:cs="Times New Roman"/>
          <w:b/>
          <w:color w:val="000000"/>
          <w:kern w:val="0"/>
          <w:shd w:val="clear" w:color="auto" w:fill="FFFFFF"/>
        </w:rPr>
        <w:t>, and 2014</w:t>
      </w:r>
      <w:bookmarkEnd w:id="208"/>
      <w:bookmarkEnd w:id="209"/>
      <w:r w:rsidR="00345210" w:rsidRPr="00ED6304">
        <w:rPr>
          <w:rFonts w:ascii="Times New Roman" w:eastAsiaTheme="minorHAnsi" w:hAnsi="Times New Roman" w:cs="Times New Roman"/>
          <w:b/>
          <w:color w:val="000000"/>
          <w:kern w:val="0"/>
          <w:shd w:val="clear" w:color="auto" w:fill="FFFFFF"/>
        </w:rPr>
        <w:t>) </w:t>
      </w:r>
      <w:r w:rsidRPr="00ED6304">
        <w:rPr>
          <w:rFonts w:ascii="Times New Roman" w:eastAsiaTheme="minorHAnsi" w:hAnsi="Times New Roman" w:cs="Times New Roman"/>
          <w:b/>
          <w:color w:val="000000"/>
          <w:kern w:val="0"/>
          <w:shd w:val="clear" w:color="auto" w:fill="FFFFFF"/>
        </w:rPr>
        <w:t>are not referred, rightly.</w:t>
      </w:r>
    </w:p>
    <w:p w14:paraId="4DFA8EEC" w14:textId="1B78A434" w:rsidR="00C3096D" w:rsidRPr="00ED6304" w:rsidRDefault="00E92B0C"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t xml:space="preserve">We thank the reviewer to point out this missing of statement and we included related references accordingly. </w:t>
      </w:r>
    </w:p>
    <w:p w14:paraId="6626D25E" w14:textId="5873DFC0"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5. </w:t>
      </w:r>
      <w:r w:rsidRPr="00ED6304">
        <w:rPr>
          <w:rFonts w:ascii="Times New Roman" w:eastAsiaTheme="minorHAnsi" w:hAnsi="Times New Roman" w:cs="Times New Roman"/>
          <w:b/>
          <w:color w:val="000000"/>
          <w:kern w:val="0"/>
          <w:shd w:val="clear" w:color="auto" w:fill="FFFFFF"/>
        </w:rPr>
        <w:t xml:space="preserve">The authors have identified 209 hypermethylated positions </w:t>
      </w:r>
      <w:r w:rsidR="00345210" w:rsidRPr="00ED6304">
        <w:rPr>
          <w:rFonts w:ascii="Times New Roman" w:eastAsiaTheme="minorHAnsi" w:hAnsi="Times New Roman" w:cs="Times New Roman"/>
          <w:b/>
          <w:color w:val="000000"/>
          <w:kern w:val="0"/>
          <w:shd w:val="clear" w:color="auto" w:fill="FFFFFF"/>
        </w:rPr>
        <w:t>in their one data, in LGA cases</w:t>
      </w:r>
      <w:r w:rsidRPr="00ED6304">
        <w:rPr>
          <w:rFonts w:ascii="Times New Roman" w:eastAsiaTheme="minorHAnsi" w:hAnsi="Times New Roman" w:cs="Times New Roman"/>
          <w:b/>
          <w:color w:val="000000"/>
          <w:kern w:val="0"/>
          <w:shd w:val="clear" w:color="auto" w:fill="FFFFFF"/>
        </w:rPr>
        <w:t>. These markers were fo</w:t>
      </w:r>
      <w:r w:rsidR="00345210" w:rsidRPr="00ED6304">
        <w:rPr>
          <w:rFonts w:ascii="Times New Roman" w:eastAsiaTheme="minorHAnsi" w:hAnsi="Times New Roman" w:cs="Times New Roman"/>
          <w:b/>
          <w:color w:val="000000"/>
          <w:kern w:val="0"/>
          <w:shd w:val="clear" w:color="auto" w:fill="FFFFFF"/>
        </w:rPr>
        <w:t>und further methylated in HGA (</w:t>
      </w:r>
      <w:r w:rsidRPr="00ED6304">
        <w:rPr>
          <w:rFonts w:ascii="Times New Roman" w:eastAsiaTheme="minorHAnsi" w:hAnsi="Times New Roman" w:cs="Times New Roman"/>
          <w:b/>
          <w:color w:val="000000"/>
          <w:kern w:val="0"/>
          <w:shd w:val="clear" w:color="auto" w:fill="FFFFFF"/>
        </w:rPr>
        <w:t xml:space="preserve">authors' own </w:t>
      </w:r>
      <w:proofErr w:type="gramStart"/>
      <w:r w:rsidRPr="00ED6304">
        <w:rPr>
          <w:rFonts w:ascii="Times New Roman" w:eastAsiaTheme="minorHAnsi" w:hAnsi="Times New Roman" w:cs="Times New Roman"/>
          <w:b/>
          <w:color w:val="000000"/>
          <w:kern w:val="0"/>
          <w:shd w:val="clear" w:color="auto" w:fill="FFFFFF"/>
        </w:rPr>
        <w:t>data )</w:t>
      </w:r>
      <w:proofErr w:type="gramEnd"/>
      <w:r w:rsidRPr="00ED6304">
        <w:rPr>
          <w:rFonts w:ascii="Times New Roman" w:eastAsiaTheme="minorHAnsi" w:hAnsi="Times New Roman" w:cs="Times New Roman"/>
          <w:b/>
          <w:color w:val="000000"/>
          <w:kern w:val="0"/>
          <w:shd w:val="clear" w:color="auto" w:fill="FFFFFF"/>
        </w:rPr>
        <w:t xml:space="preserve"> and 504 publicly available cases. </w:t>
      </w:r>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The authors do not describe the correlation of their finding to publicly av</w:t>
      </w:r>
      <w:r w:rsidR="00345210" w:rsidRPr="00ED6304">
        <w:rPr>
          <w:rFonts w:ascii="Times New Roman" w:eastAsiaTheme="minorHAnsi" w:hAnsi="Times New Roman" w:cs="Times New Roman"/>
          <w:b/>
          <w:color w:val="000000"/>
          <w:kern w:val="0"/>
          <w:shd w:val="clear" w:color="auto" w:fill="FFFFFF"/>
        </w:rPr>
        <w:t>ailable LGA or HGA or adenoma (</w:t>
      </w:r>
      <w:r w:rsidRPr="00ED6304">
        <w:rPr>
          <w:rFonts w:ascii="Times New Roman" w:eastAsiaTheme="minorHAnsi" w:hAnsi="Times New Roman" w:cs="Times New Roman"/>
          <w:b/>
          <w:color w:val="000000"/>
          <w:kern w:val="0"/>
          <w:shd w:val="clear" w:color="auto" w:fill="FFFFFF"/>
        </w:rPr>
        <w:t xml:space="preserve">50 are available according to their materials and methods section) specimen. This would be </w:t>
      </w:r>
      <w:proofErr w:type="gramStart"/>
      <w:r w:rsidRPr="00ED6304">
        <w:rPr>
          <w:rFonts w:ascii="Times New Roman" w:eastAsiaTheme="minorHAnsi" w:hAnsi="Times New Roman" w:cs="Times New Roman"/>
          <w:b/>
          <w:color w:val="000000"/>
          <w:kern w:val="0"/>
          <w:shd w:val="clear" w:color="auto" w:fill="FFFFFF"/>
        </w:rPr>
        <w:t>specially</w:t>
      </w:r>
      <w:proofErr w:type="gramEnd"/>
      <w:r w:rsidRPr="00ED6304">
        <w:rPr>
          <w:rFonts w:ascii="Times New Roman" w:eastAsiaTheme="minorHAnsi" w:hAnsi="Times New Roman" w:cs="Times New Roman"/>
          <w:b/>
          <w:color w:val="000000"/>
          <w:kern w:val="0"/>
          <w:shd w:val="clear" w:color="auto" w:fill="FFFFFF"/>
        </w:rPr>
        <w:t xml:space="preserve"> necessary as no validation is done in this study, at all. </w:t>
      </w:r>
      <w:r w:rsidRPr="00ED6304">
        <w:rPr>
          <w:rFonts w:ascii="Times New Roman" w:eastAsiaTheme="minorHAnsi" w:hAnsi="Times New Roman" w:cs="Times New Roman"/>
          <w:b/>
          <w:color w:val="000000"/>
          <w:kern w:val="0"/>
        </w:rPr>
        <w:br/>
      </w:r>
      <w:r w:rsidRPr="00ED6304">
        <w:rPr>
          <w:rFonts w:ascii="Times New Roman" w:eastAsiaTheme="minorHAnsi" w:hAnsi="Times New Roman" w:cs="Times New Roman"/>
          <w:b/>
          <w:color w:val="000000"/>
          <w:kern w:val="0"/>
          <w:shd w:val="clear" w:color="auto" w:fill="FFFFFF"/>
        </w:rPr>
        <w:t>The lis</w:t>
      </w:r>
      <w:r w:rsidR="00345210" w:rsidRPr="00ED6304">
        <w:rPr>
          <w:rFonts w:ascii="Times New Roman" w:eastAsiaTheme="minorHAnsi" w:hAnsi="Times New Roman" w:cs="Times New Roman"/>
          <w:b/>
          <w:color w:val="000000"/>
          <w:kern w:val="0"/>
          <w:shd w:val="clear" w:color="auto" w:fill="FFFFFF"/>
        </w:rPr>
        <w:t xml:space="preserve">t of the identified markers </w:t>
      </w:r>
      <w:proofErr w:type="gramStart"/>
      <w:r w:rsidR="00345210" w:rsidRPr="00ED6304">
        <w:rPr>
          <w:rFonts w:ascii="Times New Roman" w:eastAsiaTheme="minorHAnsi" w:hAnsi="Times New Roman" w:cs="Times New Roman"/>
          <w:b/>
          <w:color w:val="000000"/>
          <w:kern w:val="0"/>
          <w:shd w:val="clear" w:color="auto" w:fill="FFFFFF"/>
        </w:rPr>
        <w:t>are</w:t>
      </w:r>
      <w:proofErr w:type="gramEnd"/>
      <w:r w:rsidR="00345210" w:rsidRPr="00ED6304">
        <w:rPr>
          <w:rFonts w:ascii="Times New Roman" w:eastAsiaTheme="minorHAnsi" w:hAnsi="Times New Roman" w:cs="Times New Roman"/>
          <w:b/>
          <w:color w:val="000000"/>
          <w:kern w:val="0"/>
          <w:shd w:val="clear" w:color="auto" w:fill="FFFFFF"/>
        </w:rPr>
        <w:t xml:space="preserve"> </w:t>
      </w:r>
      <w:r w:rsidRPr="00ED6304">
        <w:rPr>
          <w:rFonts w:ascii="Times New Roman" w:eastAsiaTheme="minorHAnsi" w:hAnsi="Times New Roman" w:cs="Times New Roman"/>
          <w:b/>
          <w:color w:val="000000"/>
          <w:kern w:val="0"/>
          <w:shd w:val="clear" w:color="auto" w:fill="FFFFFF"/>
        </w:rPr>
        <w:t>not available in the manuscri</w:t>
      </w:r>
      <w:r w:rsidR="00580C64" w:rsidRPr="00ED6304">
        <w:rPr>
          <w:rFonts w:ascii="Times New Roman" w:eastAsiaTheme="minorHAnsi" w:hAnsi="Times New Roman" w:cs="Times New Roman"/>
          <w:b/>
          <w:color w:val="000000"/>
          <w:kern w:val="0"/>
          <w:shd w:val="clear" w:color="auto" w:fill="FFFFFF"/>
        </w:rPr>
        <w:t>pt and in any addendum which is</w:t>
      </w:r>
      <w:r w:rsidRPr="00ED6304">
        <w:rPr>
          <w:rFonts w:ascii="Times New Roman" w:eastAsiaTheme="minorHAnsi" w:hAnsi="Times New Roman" w:cs="Times New Roman"/>
          <w:b/>
          <w:color w:val="000000"/>
          <w:kern w:val="0"/>
          <w:shd w:val="clear" w:color="auto" w:fill="FFFFFF"/>
        </w:rPr>
        <w:t xml:space="preserve"> major lack of the manuscript.</w:t>
      </w:r>
    </w:p>
    <w:p w14:paraId="530F31F9" w14:textId="77777777" w:rsidR="000A6007" w:rsidRDefault="008872B8" w:rsidP="000A6007">
      <w:pPr>
        <w:widowControl/>
        <w:snapToGrid w:val="0"/>
        <w:spacing w:afterLines="50" w:after="163"/>
        <w:rPr>
          <w:ins w:id="210" w:author="czeng" w:date="2020-03-14T21:38:00Z"/>
          <w:rFonts w:ascii="Times New Roman" w:eastAsiaTheme="minorHAnsi" w:hAnsi="Times New Roman" w:cs="Times New Roman"/>
          <w:color w:val="000000"/>
          <w:kern w:val="0"/>
        </w:rPr>
      </w:pPr>
      <w:bookmarkStart w:id="211" w:name="OLE_LINK108"/>
      <w:bookmarkStart w:id="212" w:name="OLE_LINK109"/>
      <w:r>
        <w:rPr>
          <w:rFonts w:ascii="Times New Roman" w:eastAsiaTheme="minorHAnsi" w:hAnsi="Times New Roman" w:cs="Times New Roman"/>
          <w:color w:val="000000"/>
          <w:kern w:val="0"/>
        </w:rPr>
        <w:t xml:space="preserve">We thank the reviewer’s suggestion and a </w:t>
      </w:r>
      <w:r w:rsidR="0060324A" w:rsidRPr="00ED6304">
        <w:rPr>
          <w:rFonts w:ascii="Times New Roman" w:eastAsiaTheme="minorHAnsi" w:hAnsi="Times New Roman" w:cs="Times New Roman"/>
          <w:color w:val="000000"/>
          <w:kern w:val="0"/>
        </w:rPr>
        <w:t xml:space="preserve">heatmap </w:t>
      </w:r>
      <w:r>
        <w:rPr>
          <w:rFonts w:ascii="Times New Roman" w:eastAsiaTheme="minorHAnsi" w:hAnsi="Times New Roman" w:cs="Times New Roman"/>
          <w:color w:val="000000"/>
          <w:kern w:val="0"/>
        </w:rPr>
        <w:t xml:space="preserve">from adenoma comparison </w:t>
      </w:r>
      <w:r w:rsidR="00150799">
        <w:rPr>
          <w:rFonts w:ascii="Times New Roman" w:eastAsiaTheme="minorHAnsi" w:hAnsi="Times New Roman" w:cs="Times New Roman"/>
          <w:color w:val="000000"/>
          <w:kern w:val="0"/>
        </w:rPr>
        <w:t>between 51 adenoma samples in publi</w:t>
      </w:r>
      <w:r w:rsidR="00150799" w:rsidRPr="00A249EF">
        <w:rPr>
          <w:rFonts w:ascii="Times New Roman" w:eastAsiaTheme="minorHAnsi" w:hAnsi="Times New Roman" w:cs="Times New Roman"/>
          <w:color w:val="000000"/>
          <w:kern w:val="0"/>
        </w:rPr>
        <w:t xml:space="preserve">c database and ours </w:t>
      </w:r>
      <w:r w:rsidRPr="00A249EF">
        <w:rPr>
          <w:rFonts w:ascii="Times New Roman" w:eastAsiaTheme="minorHAnsi" w:hAnsi="Times New Roman" w:cs="Times New Roman"/>
          <w:color w:val="000000"/>
          <w:kern w:val="0"/>
        </w:rPr>
        <w:t>was included as Figure S</w:t>
      </w:r>
      <w:r w:rsidR="00707BCC" w:rsidRPr="00A249EF">
        <w:rPr>
          <w:rFonts w:ascii="Times New Roman" w:eastAsiaTheme="minorHAnsi" w:hAnsi="Times New Roman" w:cs="Times New Roman"/>
          <w:color w:val="000000"/>
          <w:kern w:val="0"/>
        </w:rPr>
        <w:t>2</w:t>
      </w:r>
      <w:r w:rsidRPr="00A249EF">
        <w:rPr>
          <w:rFonts w:ascii="Times New Roman" w:eastAsiaTheme="minorHAnsi" w:hAnsi="Times New Roman" w:cs="Times New Roman"/>
          <w:color w:val="000000"/>
          <w:kern w:val="0"/>
        </w:rPr>
        <w:t xml:space="preserve"> in new version, </w:t>
      </w:r>
      <w:r w:rsidR="0060324A" w:rsidRPr="00A249EF">
        <w:rPr>
          <w:rFonts w:ascii="Times New Roman" w:eastAsiaTheme="minorHAnsi" w:hAnsi="Times New Roman" w:cs="Times New Roman"/>
          <w:color w:val="000000"/>
          <w:kern w:val="0"/>
        </w:rPr>
        <w:t xml:space="preserve">and as expected, AD </w:t>
      </w:r>
      <w:r w:rsidRPr="00A249EF">
        <w:rPr>
          <w:rFonts w:ascii="Times New Roman" w:eastAsiaTheme="minorHAnsi" w:hAnsi="Times New Roman" w:cs="Times New Roman"/>
          <w:color w:val="000000"/>
          <w:kern w:val="0"/>
        </w:rPr>
        <w:t xml:space="preserve">samples of public database </w:t>
      </w:r>
      <w:r w:rsidR="0060324A" w:rsidRPr="00A249EF">
        <w:rPr>
          <w:rFonts w:ascii="Times New Roman" w:eastAsiaTheme="minorHAnsi" w:hAnsi="Times New Roman" w:cs="Times New Roman"/>
          <w:color w:val="000000"/>
          <w:kern w:val="0"/>
        </w:rPr>
        <w:t xml:space="preserve">also exhibited </w:t>
      </w:r>
      <w:r w:rsidR="008D0030">
        <w:rPr>
          <w:rFonts w:ascii="Times New Roman" w:eastAsiaTheme="minorHAnsi" w:hAnsi="Times New Roman" w:cs="Times New Roman"/>
          <w:color w:val="000000"/>
          <w:kern w:val="0"/>
        </w:rPr>
        <w:t>hyper-me</w:t>
      </w:r>
      <w:r w:rsidR="0060324A" w:rsidRPr="00A249EF">
        <w:rPr>
          <w:rFonts w:ascii="Times New Roman" w:eastAsiaTheme="minorHAnsi" w:hAnsi="Times New Roman" w:cs="Times New Roman"/>
          <w:color w:val="000000"/>
          <w:kern w:val="0"/>
        </w:rPr>
        <w:t xml:space="preserve">thylation maintenance or enhancement. </w:t>
      </w:r>
    </w:p>
    <w:p w14:paraId="52B70A33" w14:textId="08FD096F" w:rsidR="000A6007" w:rsidRPr="00ED6304" w:rsidRDefault="000A6007" w:rsidP="000A6007">
      <w:pPr>
        <w:widowControl/>
        <w:snapToGrid w:val="0"/>
        <w:spacing w:afterLines="50" w:after="163"/>
        <w:rPr>
          <w:moveTo w:id="213" w:author="czeng" w:date="2020-03-14T21:38:00Z"/>
          <w:rFonts w:ascii="Times New Roman" w:eastAsiaTheme="minorHAnsi" w:hAnsi="Times New Roman" w:cs="Times New Roman"/>
          <w:color w:val="000000"/>
          <w:kern w:val="0"/>
        </w:rPr>
      </w:pPr>
      <w:moveToRangeStart w:id="214" w:author="czeng" w:date="2020-03-14T21:38:00Z" w:name="move35114330"/>
      <w:moveTo w:id="215" w:author="czeng" w:date="2020-03-14T21:38:00Z">
        <w:r w:rsidRPr="00A249EF">
          <w:rPr>
            <w:rFonts w:ascii="Times New Roman" w:eastAsiaTheme="minorHAnsi" w:hAnsi="Times New Roman" w:cs="Times New Roman"/>
            <w:color w:val="000000"/>
            <w:kern w:val="0"/>
          </w:rPr>
          <w:t>The lack of information for the 209 hyper-methylated sites was our negligence and thank you for pointing it out, we have provided in Table S1.</w:t>
        </w:r>
      </w:moveTo>
    </w:p>
    <w:moveToRangeEnd w:id="214"/>
    <w:p w14:paraId="4A656C1C" w14:textId="0FA0DCD2" w:rsidR="009670AB" w:rsidRDefault="009670AB" w:rsidP="0088732E">
      <w:pPr>
        <w:widowControl/>
        <w:snapToGrid w:val="0"/>
        <w:spacing w:afterLines="50" w:after="163"/>
        <w:rPr>
          <w:rFonts w:ascii="Times New Roman" w:eastAsiaTheme="minorHAnsi" w:hAnsi="Times New Roman" w:cs="Times New Roman"/>
          <w:color w:val="000000"/>
          <w:kern w:val="0"/>
        </w:rPr>
      </w:pPr>
    </w:p>
    <w:p w14:paraId="3B0A9D58" w14:textId="7D38BBE1" w:rsidR="00A249EF" w:rsidRPr="00A249EF" w:rsidRDefault="00A249EF" w:rsidP="0088732E">
      <w:pPr>
        <w:widowControl/>
        <w:snapToGrid w:val="0"/>
        <w:spacing w:afterLines="50" w:after="163"/>
        <w:rPr>
          <w:rFonts w:ascii="Times New Roman" w:eastAsiaTheme="minorHAnsi" w:hAnsi="Times New Roman" w:cs="Times New Roman"/>
          <w:color w:val="000000"/>
          <w:kern w:val="0"/>
        </w:rPr>
      </w:pPr>
      <w:r>
        <w:rPr>
          <w:rFonts w:ascii="Arial" w:hAnsi="Arial" w:cs="Arial"/>
          <w:b/>
          <w:noProof/>
          <w:sz w:val="28"/>
        </w:rPr>
        <w:drawing>
          <wp:inline distT="0" distB="0" distL="0" distR="0" wp14:anchorId="048CAA9E" wp14:editId="511813A5">
            <wp:extent cx="5270500" cy="197659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pplementary Figure 2.pdf"/>
                    <pic:cNvPicPr/>
                  </pic:nvPicPr>
                  <pic:blipFill>
                    <a:blip r:embed="rId12">
                      <a:extLst>
                        <a:ext uri="{28A0092B-C50C-407E-A947-70E740481C1C}">
                          <a14:useLocalDpi xmlns:a14="http://schemas.microsoft.com/office/drawing/2010/main" val="0"/>
                        </a:ext>
                      </a:extLst>
                    </a:blip>
                    <a:stretch>
                      <a:fillRect/>
                    </a:stretch>
                  </pic:blipFill>
                  <pic:spPr>
                    <a:xfrm>
                      <a:off x="0" y="0"/>
                      <a:ext cx="5270500" cy="1976596"/>
                    </a:xfrm>
                    <a:prstGeom prst="rect">
                      <a:avLst/>
                    </a:prstGeom>
                  </pic:spPr>
                </pic:pic>
              </a:graphicData>
            </a:graphic>
          </wp:inline>
        </w:drawing>
      </w:r>
    </w:p>
    <w:p w14:paraId="4209F81A" w14:textId="5211E14A" w:rsidR="0060324A" w:rsidRPr="00ED6304" w:rsidDel="000A6007" w:rsidRDefault="0060324A" w:rsidP="0088732E">
      <w:pPr>
        <w:widowControl/>
        <w:snapToGrid w:val="0"/>
        <w:spacing w:afterLines="50" w:after="163"/>
        <w:rPr>
          <w:moveFrom w:id="216" w:author="czeng" w:date="2020-03-14T21:38:00Z"/>
          <w:rFonts w:ascii="Times New Roman" w:eastAsiaTheme="minorHAnsi" w:hAnsi="Times New Roman" w:cs="Times New Roman"/>
          <w:color w:val="000000"/>
          <w:kern w:val="0"/>
        </w:rPr>
      </w:pPr>
      <w:moveFromRangeStart w:id="217" w:author="czeng" w:date="2020-03-14T21:38:00Z" w:name="move35114330"/>
      <w:moveFrom w:id="218" w:author="czeng" w:date="2020-03-14T21:38:00Z">
        <w:r w:rsidRPr="00A249EF" w:rsidDel="000A6007">
          <w:rPr>
            <w:rFonts w:ascii="Times New Roman" w:eastAsiaTheme="minorHAnsi" w:hAnsi="Times New Roman" w:cs="Times New Roman"/>
            <w:color w:val="000000"/>
            <w:kern w:val="0"/>
          </w:rPr>
          <w:t xml:space="preserve">The lack of information </w:t>
        </w:r>
        <w:r w:rsidR="00150799" w:rsidRPr="00A249EF" w:rsidDel="000A6007">
          <w:rPr>
            <w:rFonts w:ascii="Times New Roman" w:eastAsiaTheme="minorHAnsi" w:hAnsi="Times New Roman" w:cs="Times New Roman"/>
            <w:color w:val="000000"/>
            <w:kern w:val="0"/>
          </w:rPr>
          <w:t xml:space="preserve">for </w:t>
        </w:r>
        <w:r w:rsidRPr="00A249EF" w:rsidDel="000A6007">
          <w:rPr>
            <w:rFonts w:ascii="Times New Roman" w:eastAsiaTheme="minorHAnsi" w:hAnsi="Times New Roman" w:cs="Times New Roman"/>
            <w:color w:val="000000"/>
            <w:kern w:val="0"/>
          </w:rPr>
          <w:t>the 209 hyper</w:t>
        </w:r>
        <w:r w:rsidR="00A249EF" w:rsidRPr="00A249EF" w:rsidDel="000A6007">
          <w:rPr>
            <w:rFonts w:ascii="Times New Roman" w:eastAsiaTheme="minorHAnsi" w:hAnsi="Times New Roman" w:cs="Times New Roman"/>
            <w:color w:val="000000"/>
            <w:kern w:val="0"/>
          </w:rPr>
          <w:t>-</w:t>
        </w:r>
        <w:r w:rsidRPr="00A249EF" w:rsidDel="000A6007">
          <w:rPr>
            <w:rFonts w:ascii="Times New Roman" w:eastAsiaTheme="minorHAnsi" w:hAnsi="Times New Roman" w:cs="Times New Roman"/>
            <w:color w:val="000000"/>
            <w:kern w:val="0"/>
          </w:rPr>
          <w:t xml:space="preserve">methylated sites </w:t>
        </w:r>
        <w:r w:rsidR="00150799" w:rsidRPr="00A249EF" w:rsidDel="000A6007">
          <w:rPr>
            <w:rFonts w:ascii="Times New Roman" w:eastAsiaTheme="minorHAnsi" w:hAnsi="Times New Roman" w:cs="Times New Roman"/>
            <w:color w:val="000000"/>
            <w:kern w:val="0"/>
          </w:rPr>
          <w:t xml:space="preserve">was </w:t>
        </w:r>
        <w:r w:rsidRPr="00A249EF" w:rsidDel="000A6007">
          <w:rPr>
            <w:rFonts w:ascii="Times New Roman" w:eastAsiaTheme="minorHAnsi" w:hAnsi="Times New Roman" w:cs="Times New Roman"/>
            <w:color w:val="000000"/>
            <w:kern w:val="0"/>
          </w:rPr>
          <w:t>our negligence</w:t>
        </w:r>
        <w:r w:rsidR="00150799" w:rsidRPr="00A249EF" w:rsidDel="000A6007">
          <w:rPr>
            <w:rFonts w:ascii="Times New Roman" w:eastAsiaTheme="minorHAnsi" w:hAnsi="Times New Roman" w:cs="Times New Roman"/>
            <w:color w:val="000000"/>
            <w:kern w:val="0"/>
          </w:rPr>
          <w:t xml:space="preserve"> and thank you for pointing it out</w:t>
        </w:r>
        <w:r w:rsidRPr="00A249EF" w:rsidDel="000A6007">
          <w:rPr>
            <w:rFonts w:ascii="Times New Roman" w:eastAsiaTheme="minorHAnsi" w:hAnsi="Times New Roman" w:cs="Times New Roman"/>
            <w:color w:val="000000"/>
            <w:kern w:val="0"/>
          </w:rPr>
          <w:t xml:space="preserve">, we </w:t>
        </w:r>
        <w:r w:rsidR="00150799" w:rsidRPr="00A249EF" w:rsidDel="000A6007">
          <w:rPr>
            <w:rFonts w:ascii="Times New Roman" w:eastAsiaTheme="minorHAnsi" w:hAnsi="Times New Roman" w:cs="Times New Roman"/>
            <w:color w:val="000000"/>
            <w:kern w:val="0"/>
          </w:rPr>
          <w:t xml:space="preserve">have </w:t>
        </w:r>
        <w:r w:rsidRPr="00A249EF" w:rsidDel="000A6007">
          <w:rPr>
            <w:rFonts w:ascii="Times New Roman" w:eastAsiaTheme="minorHAnsi" w:hAnsi="Times New Roman" w:cs="Times New Roman"/>
            <w:color w:val="000000"/>
            <w:kern w:val="0"/>
          </w:rPr>
          <w:t>provide</w:t>
        </w:r>
        <w:r w:rsidR="00150799" w:rsidRPr="00A249EF" w:rsidDel="000A6007">
          <w:rPr>
            <w:rFonts w:ascii="Times New Roman" w:eastAsiaTheme="minorHAnsi" w:hAnsi="Times New Roman" w:cs="Times New Roman"/>
            <w:color w:val="000000"/>
            <w:kern w:val="0"/>
          </w:rPr>
          <w:t>d</w:t>
        </w:r>
        <w:r w:rsidRPr="00A249EF" w:rsidDel="000A6007">
          <w:rPr>
            <w:rFonts w:ascii="Times New Roman" w:eastAsiaTheme="minorHAnsi" w:hAnsi="Times New Roman" w:cs="Times New Roman"/>
            <w:color w:val="000000"/>
            <w:kern w:val="0"/>
          </w:rPr>
          <w:t xml:space="preserve"> in </w:t>
        </w:r>
        <w:r w:rsidR="009670AB" w:rsidRPr="00A249EF" w:rsidDel="000A6007">
          <w:rPr>
            <w:rFonts w:ascii="Times New Roman" w:eastAsiaTheme="minorHAnsi" w:hAnsi="Times New Roman" w:cs="Times New Roman"/>
            <w:color w:val="000000"/>
            <w:kern w:val="0"/>
          </w:rPr>
          <w:t>Table S</w:t>
        </w:r>
        <w:r w:rsidR="00A249EF" w:rsidRPr="00A249EF" w:rsidDel="000A6007">
          <w:rPr>
            <w:rFonts w:ascii="Times New Roman" w:eastAsiaTheme="minorHAnsi" w:hAnsi="Times New Roman" w:cs="Times New Roman"/>
            <w:color w:val="000000"/>
            <w:kern w:val="0"/>
          </w:rPr>
          <w:t>1</w:t>
        </w:r>
        <w:r w:rsidR="009670AB" w:rsidRPr="00A249EF" w:rsidDel="000A6007">
          <w:rPr>
            <w:rFonts w:ascii="Times New Roman" w:eastAsiaTheme="minorHAnsi" w:hAnsi="Times New Roman" w:cs="Times New Roman"/>
            <w:color w:val="000000"/>
            <w:kern w:val="0"/>
          </w:rPr>
          <w:t>.</w:t>
        </w:r>
      </w:moveFrom>
    </w:p>
    <w:bookmarkEnd w:id="211"/>
    <w:bookmarkEnd w:id="212"/>
    <w:moveFromRangeEnd w:id="217"/>
    <w:p w14:paraId="79EBFFE6" w14:textId="6349ED16" w:rsidR="009670AB" w:rsidRDefault="00680F29" w:rsidP="0088732E">
      <w:pPr>
        <w:widowControl/>
        <w:snapToGrid w:val="0"/>
        <w:spacing w:afterLines="50" w:after="163"/>
        <w:rPr>
          <w:rFonts w:ascii="Times New Roman" w:eastAsiaTheme="minorHAnsi" w:hAnsi="Times New Roman" w:cs="Times New Roman"/>
          <w:color w:val="000000" w:themeColor="text1"/>
          <w:kern w:val="0"/>
        </w:rPr>
      </w:pPr>
      <w:r w:rsidRPr="00ED6304">
        <w:rPr>
          <w:rFonts w:ascii="Times New Roman" w:eastAsiaTheme="minorHAnsi" w:hAnsi="Times New Roman" w:cs="Times New Roman"/>
          <w:color w:val="000000"/>
          <w:kern w:val="0"/>
        </w:rPr>
        <w:br/>
      </w:r>
      <w:r w:rsidR="009670AB">
        <w:rPr>
          <w:rFonts w:ascii="Times New Roman" w:eastAsiaTheme="minorHAnsi" w:hAnsi="Times New Roman" w:cs="Times New Roman"/>
          <w:b/>
          <w:color w:val="000000"/>
          <w:kern w:val="0"/>
          <w:shd w:val="clear" w:color="auto" w:fill="FFFFFF"/>
        </w:rPr>
        <w:t xml:space="preserve">6. </w:t>
      </w:r>
      <w:r w:rsidRPr="00ED6304">
        <w:rPr>
          <w:rFonts w:ascii="Times New Roman" w:eastAsiaTheme="minorHAnsi" w:hAnsi="Times New Roman" w:cs="Times New Roman"/>
          <w:b/>
          <w:color w:val="000000"/>
          <w:kern w:val="0"/>
          <w:shd w:val="clear" w:color="auto" w:fill="FFFFFF"/>
        </w:rPr>
        <w:t>The publicly available 51 adenoma samples are not used and compared to own LGA or HGA results. The authors do not perfo</w:t>
      </w:r>
      <w:r w:rsidR="00345210" w:rsidRPr="00ED6304">
        <w:rPr>
          <w:rFonts w:ascii="Times New Roman" w:eastAsiaTheme="minorHAnsi" w:hAnsi="Times New Roman" w:cs="Times New Roman"/>
          <w:b/>
          <w:color w:val="000000"/>
          <w:kern w:val="0"/>
          <w:shd w:val="clear" w:color="auto" w:fill="FFFFFF"/>
        </w:rPr>
        <w:t>rm wet-lab verification, either</w:t>
      </w:r>
      <w:r w:rsidRPr="00ED6304">
        <w:rPr>
          <w:rFonts w:ascii="Times New Roman" w:eastAsiaTheme="minorHAnsi" w:hAnsi="Times New Roman" w:cs="Times New Roman"/>
          <w:b/>
          <w:color w:val="000000"/>
          <w:kern w:val="0"/>
          <w:shd w:val="clear" w:color="auto" w:fill="FFFFFF"/>
        </w:rPr>
        <w:t xml:space="preserve">. These are the two major missing of the </w:t>
      </w:r>
      <w:proofErr w:type="gramStart"/>
      <w:r w:rsidRPr="00ED6304">
        <w:rPr>
          <w:rFonts w:ascii="Times New Roman" w:eastAsiaTheme="minorHAnsi" w:hAnsi="Times New Roman" w:cs="Times New Roman"/>
          <w:b/>
          <w:color w:val="000000"/>
          <w:kern w:val="0"/>
          <w:shd w:val="clear" w:color="auto" w:fill="FFFFFF"/>
        </w:rPr>
        <w:t>study !</w:t>
      </w:r>
      <w:proofErr w:type="gramEnd"/>
      <w:r w:rsidRPr="00ED6304">
        <w:rPr>
          <w:rFonts w:ascii="Times New Roman" w:eastAsiaTheme="minorHAnsi" w:hAnsi="Times New Roman" w:cs="Times New Roman"/>
          <w:b/>
          <w:color w:val="000000"/>
          <w:kern w:val="0"/>
          <w:shd w:val="clear" w:color="auto" w:fill="FFFFFF"/>
        </w:rPr>
        <w:t xml:space="preserve"> In case of revision these </w:t>
      </w:r>
      <w:proofErr w:type="spellStart"/>
      <w:r w:rsidRPr="00ED6304">
        <w:rPr>
          <w:rFonts w:ascii="Times New Roman" w:eastAsiaTheme="minorHAnsi" w:hAnsi="Times New Roman" w:cs="Times New Roman"/>
          <w:b/>
          <w:color w:val="000000"/>
          <w:kern w:val="0"/>
          <w:shd w:val="clear" w:color="auto" w:fill="FFFFFF"/>
        </w:rPr>
        <w:t>missings</w:t>
      </w:r>
      <w:proofErr w:type="spellEnd"/>
      <w:r w:rsidRPr="00ED6304">
        <w:rPr>
          <w:rFonts w:ascii="Times New Roman" w:eastAsiaTheme="minorHAnsi" w:hAnsi="Times New Roman" w:cs="Times New Roman"/>
          <w:b/>
          <w:color w:val="000000"/>
          <w:kern w:val="0"/>
          <w:shd w:val="clear" w:color="auto" w:fill="FFFFFF"/>
        </w:rPr>
        <w:t xml:space="preserve"> should be included, as well.</w:t>
      </w:r>
      <w:r w:rsidRPr="00ED6304">
        <w:rPr>
          <w:rFonts w:ascii="Times New Roman" w:eastAsiaTheme="minorHAnsi" w:hAnsi="Times New Roman" w:cs="Times New Roman"/>
          <w:b/>
          <w:color w:val="000000"/>
          <w:kern w:val="0"/>
        </w:rPr>
        <w:br/>
      </w:r>
      <w:r w:rsidR="009670AB">
        <w:rPr>
          <w:rFonts w:ascii="Times New Roman" w:eastAsiaTheme="minorHAnsi" w:hAnsi="Times New Roman" w:cs="Times New Roman"/>
          <w:color w:val="000000" w:themeColor="text1"/>
          <w:kern w:val="0"/>
        </w:rPr>
        <w:t>The reviewer mentioned two missing parts</w:t>
      </w:r>
      <w:ins w:id="219" w:author="czeng" w:date="2020-03-14T21:39:00Z">
        <w:r w:rsidR="000A6007">
          <w:rPr>
            <w:rFonts w:ascii="Times New Roman" w:eastAsiaTheme="minorHAnsi" w:hAnsi="Times New Roman" w:cs="Times New Roman"/>
            <w:color w:val="000000" w:themeColor="text1"/>
            <w:kern w:val="0"/>
          </w:rPr>
          <w:t>,</w:t>
        </w:r>
      </w:ins>
      <w:r w:rsidR="009670AB">
        <w:rPr>
          <w:rFonts w:ascii="Times New Roman" w:eastAsiaTheme="minorHAnsi" w:hAnsi="Times New Roman" w:cs="Times New Roman"/>
          <w:color w:val="000000" w:themeColor="text1"/>
          <w:kern w:val="0"/>
        </w:rPr>
        <w:t xml:space="preserve"> </w:t>
      </w:r>
      <w:del w:id="220" w:author="czeng" w:date="2020-03-14T21:39:00Z">
        <w:r w:rsidR="009670AB" w:rsidDel="000A6007">
          <w:rPr>
            <w:rFonts w:ascii="Times New Roman" w:eastAsiaTheme="minorHAnsi" w:hAnsi="Times New Roman" w:cs="Times New Roman"/>
            <w:color w:val="000000" w:themeColor="text1"/>
            <w:kern w:val="0"/>
          </w:rPr>
          <w:delText xml:space="preserve">as </w:delText>
        </w:r>
      </w:del>
      <w:r w:rsidR="009670AB">
        <w:rPr>
          <w:rFonts w:ascii="Times New Roman" w:eastAsiaTheme="minorHAnsi" w:hAnsi="Times New Roman" w:cs="Times New Roman"/>
          <w:color w:val="000000" w:themeColor="text1"/>
          <w:kern w:val="0"/>
        </w:rPr>
        <w:t xml:space="preserve">the comparison of 51 adenoma samples in public database and the wet-lab verification. As mentioned in above paragraphs (reply 5), we included suggested comparing result in </w:t>
      </w:r>
      <w:r w:rsidR="009670AB">
        <w:rPr>
          <w:rFonts w:ascii="Times New Roman" w:eastAsiaTheme="minorHAnsi" w:hAnsi="Times New Roman" w:cs="Times New Roman"/>
          <w:color w:val="000000" w:themeColor="text1"/>
          <w:kern w:val="0"/>
        </w:rPr>
        <w:lastRenderedPageBreak/>
        <w:t xml:space="preserve">revised text, and as stated in reply 2 and 3, our current study focused on validation with public data and further experiment will be conducted in future. </w:t>
      </w:r>
    </w:p>
    <w:p w14:paraId="5658ED47" w14:textId="77777777" w:rsidR="009670AB" w:rsidRDefault="009670AB" w:rsidP="0088732E">
      <w:pPr>
        <w:widowControl/>
        <w:snapToGrid w:val="0"/>
        <w:spacing w:afterLines="50" w:after="163"/>
        <w:rPr>
          <w:rFonts w:ascii="Times New Roman" w:eastAsiaTheme="minorHAnsi" w:hAnsi="Times New Roman" w:cs="Times New Roman"/>
          <w:b/>
          <w:color w:val="000000"/>
          <w:kern w:val="0"/>
          <w:shd w:val="clear" w:color="auto" w:fill="FFFFFF"/>
        </w:rPr>
      </w:pPr>
    </w:p>
    <w:p w14:paraId="02F402CE" w14:textId="6DC503C0" w:rsidR="00623A60" w:rsidRPr="00ED6304" w:rsidRDefault="009670AB" w:rsidP="0088732E">
      <w:pPr>
        <w:widowControl/>
        <w:snapToGrid w:val="0"/>
        <w:spacing w:afterLines="50" w:after="163"/>
        <w:rPr>
          <w:rFonts w:ascii="Times New Roman" w:eastAsiaTheme="minorHAnsi" w:hAnsi="Times New Roman" w:cs="Times New Roman"/>
          <w:b/>
          <w:color w:val="000000"/>
          <w:kern w:val="0"/>
          <w:shd w:val="clear" w:color="auto" w:fill="FFFFFF"/>
        </w:rPr>
      </w:pPr>
      <w:r>
        <w:rPr>
          <w:rFonts w:ascii="Times New Roman" w:eastAsiaTheme="minorHAnsi" w:hAnsi="Times New Roman" w:cs="Times New Roman"/>
          <w:b/>
          <w:color w:val="000000"/>
          <w:kern w:val="0"/>
          <w:shd w:val="clear" w:color="auto" w:fill="FFFFFF"/>
        </w:rPr>
        <w:t xml:space="preserve">7. </w:t>
      </w:r>
      <w:r w:rsidR="00680F29" w:rsidRPr="00ED6304">
        <w:rPr>
          <w:rFonts w:ascii="Times New Roman" w:eastAsiaTheme="minorHAnsi" w:hAnsi="Times New Roman" w:cs="Times New Roman"/>
          <w:b/>
          <w:color w:val="000000"/>
          <w:kern w:val="0"/>
          <w:shd w:val="clear" w:color="auto" w:fill="FFFFFF"/>
        </w:rPr>
        <w:t>The authors do not document their findings and do not describe their biomarkers except the AHFE1, and ACSS3.</w:t>
      </w:r>
    </w:p>
    <w:p w14:paraId="49347A2C" w14:textId="3658ECF5" w:rsidR="00CF4E95" w:rsidRPr="00ED6304" w:rsidRDefault="0060324A" w:rsidP="0088732E">
      <w:pPr>
        <w:widowControl/>
        <w:snapToGrid w:val="0"/>
        <w:spacing w:afterLines="50" w:after="163"/>
        <w:rPr>
          <w:rFonts w:ascii="Times New Roman" w:eastAsiaTheme="minorHAnsi" w:hAnsi="Times New Roman" w:cs="Times New Roman"/>
          <w:color w:val="000000" w:themeColor="text1"/>
          <w:kern w:val="0"/>
        </w:rPr>
      </w:pPr>
      <w:bookmarkStart w:id="221" w:name="OLE_LINK110"/>
      <w:bookmarkStart w:id="222" w:name="OLE_LINK111"/>
      <w:bookmarkStart w:id="223" w:name="OLE_LINK112"/>
      <w:r w:rsidRPr="00ED6304">
        <w:rPr>
          <w:rFonts w:ascii="Times New Roman" w:eastAsiaTheme="minorHAnsi" w:hAnsi="Times New Roman" w:cs="Times New Roman"/>
          <w:color w:val="000000" w:themeColor="text1"/>
          <w:kern w:val="0"/>
        </w:rPr>
        <w:t xml:space="preserve"> </w:t>
      </w:r>
      <w:bookmarkStart w:id="224" w:name="OLE_LINK11"/>
      <w:bookmarkStart w:id="225" w:name="OLE_LINK12"/>
      <w:bookmarkEnd w:id="221"/>
      <w:bookmarkEnd w:id="222"/>
      <w:bookmarkEnd w:id="223"/>
    </w:p>
    <w:p w14:paraId="6FACFFFB" w14:textId="15FBACBE" w:rsidR="00CF4E95" w:rsidRDefault="009670AB" w:rsidP="0088732E">
      <w:pPr>
        <w:widowControl/>
        <w:snapToGrid w:val="0"/>
        <w:spacing w:afterLines="50" w:after="163"/>
        <w:rPr>
          <w:rFonts w:ascii="Times New Roman" w:eastAsiaTheme="minorHAnsi" w:hAnsi="Times New Roman" w:cs="Times New Roman"/>
          <w:color w:val="000000"/>
          <w:kern w:val="0"/>
          <w:shd w:val="clear" w:color="auto" w:fill="FFFFFF"/>
        </w:rPr>
      </w:pPr>
      <w:r>
        <w:rPr>
          <w:rFonts w:ascii="Times New Roman" w:eastAsiaTheme="minorHAnsi" w:hAnsi="Times New Roman" w:cs="Times New Roman"/>
          <w:color w:val="000000"/>
          <w:kern w:val="0"/>
          <w:shd w:val="clear" w:color="auto" w:fill="FFFFFF"/>
        </w:rPr>
        <w:t xml:space="preserve">In our revised version we included a list </w:t>
      </w:r>
      <w:r w:rsidRPr="00ED6304">
        <w:rPr>
          <w:rFonts w:ascii="Times New Roman" w:eastAsiaTheme="minorHAnsi" w:hAnsi="Times New Roman" w:cs="Times New Roman"/>
          <w:color w:val="000000"/>
          <w:kern w:val="0"/>
        </w:rPr>
        <w:t>the 209 hy</w:t>
      </w:r>
      <w:r w:rsidRPr="00A249EF">
        <w:rPr>
          <w:rFonts w:ascii="Times New Roman" w:eastAsiaTheme="minorHAnsi" w:hAnsi="Times New Roman" w:cs="Times New Roman"/>
          <w:color w:val="000000"/>
          <w:kern w:val="0"/>
        </w:rPr>
        <w:t>per</w:t>
      </w:r>
      <w:r w:rsidR="00A249EF" w:rsidRPr="00A249EF">
        <w:rPr>
          <w:rFonts w:ascii="Times New Roman" w:eastAsiaTheme="minorHAnsi" w:hAnsi="Times New Roman" w:cs="Times New Roman"/>
          <w:color w:val="000000"/>
          <w:kern w:val="0"/>
        </w:rPr>
        <w:t>-</w:t>
      </w:r>
      <w:r w:rsidRPr="00A249EF">
        <w:rPr>
          <w:rFonts w:ascii="Times New Roman" w:eastAsiaTheme="minorHAnsi" w:hAnsi="Times New Roman" w:cs="Times New Roman"/>
          <w:color w:val="000000"/>
          <w:kern w:val="0"/>
        </w:rPr>
        <w:t>methylated sites in Table S</w:t>
      </w:r>
      <w:r w:rsidR="00A249EF" w:rsidRPr="00A249EF">
        <w:rPr>
          <w:rFonts w:ascii="Times New Roman" w:eastAsiaTheme="minorHAnsi" w:hAnsi="Times New Roman" w:cs="Times New Roman"/>
          <w:color w:val="000000"/>
          <w:kern w:val="0"/>
        </w:rPr>
        <w:t>1</w:t>
      </w:r>
      <w:r w:rsidRPr="00A249EF">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t>
      </w:r>
      <w:r w:rsidR="002D2B79">
        <w:rPr>
          <w:rFonts w:ascii="Times New Roman" w:eastAsiaTheme="minorHAnsi" w:hAnsi="Times New Roman" w:cs="Times New Roman"/>
          <w:color w:val="000000"/>
          <w:kern w:val="0"/>
        </w:rPr>
        <w:t>Our current results only support</w:t>
      </w:r>
      <w:r w:rsidRPr="009670AB">
        <w:rPr>
          <w:rFonts w:ascii="Times New Roman" w:eastAsiaTheme="minorHAnsi" w:hAnsi="Times New Roman" w:cs="Times New Roman"/>
          <w:color w:val="000000"/>
          <w:kern w:val="0"/>
        </w:rPr>
        <w:t xml:space="preserve"> </w:t>
      </w:r>
      <w:r w:rsidRPr="00A249EF">
        <w:rPr>
          <w:rFonts w:ascii="Times New Roman" w:eastAsiaTheme="minorHAnsi" w:hAnsi="Times New Roman" w:cs="Times New Roman"/>
          <w:color w:val="000000"/>
          <w:kern w:val="0"/>
          <w:shd w:val="clear" w:color="auto" w:fill="FFFFFF"/>
        </w:rPr>
        <w:t>A</w:t>
      </w:r>
      <w:r w:rsidR="002D2B79">
        <w:rPr>
          <w:rFonts w:ascii="Times New Roman" w:eastAsiaTheme="minorHAnsi" w:hAnsi="Times New Roman" w:cs="Times New Roman"/>
          <w:color w:val="000000"/>
          <w:kern w:val="0"/>
          <w:shd w:val="clear" w:color="auto" w:fill="FFFFFF"/>
        </w:rPr>
        <w:t>D</w:t>
      </w:r>
      <w:r w:rsidRPr="00A249EF">
        <w:rPr>
          <w:rFonts w:ascii="Times New Roman" w:eastAsiaTheme="minorHAnsi" w:hAnsi="Times New Roman" w:cs="Times New Roman"/>
          <w:color w:val="000000"/>
          <w:kern w:val="0"/>
          <w:shd w:val="clear" w:color="auto" w:fill="FFFFFF"/>
        </w:rPr>
        <w:t>HFE1</w:t>
      </w:r>
      <w:r w:rsidR="002D2B79">
        <w:rPr>
          <w:rFonts w:ascii="Times New Roman" w:eastAsiaTheme="minorHAnsi" w:hAnsi="Times New Roman" w:cs="Times New Roman"/>
          <w:color w:val="000000"/>
          <w:kern w:val="0"/>
          <w:shd w:val="clear" w:color="auto" w:fill="FFFFFF"/>
        </w:rPr>
        <w:t xml:space="preserve"> as a candidate biomarker therefore we focused on this factor only</w:t>
      </w:r>
      <w:ins w:id="226" w:author="czeng" w:date="2020-03-14T21:40:00Z">
        <w:r w:rsidR="00245A15">
          <w:rPr>
            <w:rFonts w:ascii="Times New Roman" w:eastAsiaTheme="minorHAnsi" w:hAnsi="Times New Roman" w:cs="Times New Roman"/>
            <w:color w:val="000000"/>
            <w:kern w:val="0"/>
            <w:shd w:val="clear" w:color="auto" w:fill="FFFFFF"/>
          </w:rPr>
          <w:t xml:space="preserve"> in the manuscript</w:t>
        </w:r>
      </w:ins>
      <w:r w:rsidR="002D2B79">
        <w:rPr>
          <w:rFonts w:ascii="Times New Roman" w:eastAsiaTheme="minorHAnsi" w:hAnsi="Times New Roman" w:cs="Times New Roman"/>
          <w:color w:val="000000"/>
          <w:kern w:val="0"/>
          <w:shd w:val="clear" w:color="auto" w:fill="FFFFFF"/>
        </w:rPr>
        <w:t>.</w:t>
      </w:r>
    </w:p>
    <w:p w14:paraId="6F892DC5" w14:textId="77777777" w:rsidR="00A249EF" w:rsidRPr="00A249EF" w:rsidRDefault="00A249EF" w:rsidP="0088732E">
      <w:pPr>
        <w:widowControl/>
        <w:snapToGrid w:val="0"/>
        <w:spacing w:afterLines="50" w:after="163"/>
        <w:rPr>
          <w:rFonts w:ascii="Times New Roman" w:eastAsiaTheme="minorHAnsi" w:hAnsi="Times New Roman" w:cs="Times New Roman"/>
          <w:color w:val="000000"/>
          <w:kern w:val="0"/>
          <w:shd w:val="clear" w:color="auto" w:fill="FFFFFF"/>
        </w:rPr>
      </w:pPr>
    </w:p>
    <w:p w14:paraId="489358E0" w14:textId="6010636E" w:rsidR="00623A60" w:rsidRPr="00ED6304" w:rsidRDefault="008E3B5D" w:rsidP="0088732E">
      <w:pPr>
        <w:widowControl/>
        <w:snapToGrid w:val="0"/>
        <w:spacing w:afterLines="50" w:after="163"/>
        <w:rPr>
          <w:rFonts w:ascii="Times New Roman" w:eastAsiaTheme="minorHAnsi" w:hAnsi="Times New Roman" w:cs="Times New Roman"/>
          <w:b/>
          <w:color w:val="000000"/>
          <w:kern w:val="0"/>
          <w:shd w:val="clear" w:color="auto" w:fill="FFFFFF"/>
        </w:rPr>
      </w:pPr>
      <w:r>
        <w:rPr>
          <w:rFonts w:ascii="Times New Roman" w:eastAsiaTheme="minorHAnsi" w:hAnsi="Times New Roman" w:cs="Times New Roman"/>
          <w:b/>
          <w:color w:val="000000"/>
          <w:kern w:val="0"/>
          <w:shd w:val="clear" w:color="auto" w:fill="FFFFFF"/>
        </w:rPr>
        <w:t xml:space="preserve">8. </w:t>
      </w:r>
      <w:r w:rsidR="00680F29" w:rsidRPr="00ED6304">
        <w:rPr>
          <w:rFonts w:ascii="Times New Roman" w:eastAsiaTheme="minorHAnsi" w:hAnsi="Times New Roman" w:cs="Times New Roman"/>
          <w:b/>
          <w:color w:val="000000"/>
          <w:kern w:val="0"/>
          <w:shd w:val="clear" w:color="auto" w:fill="FFFFFF"/>
        </w:rPr>
        <w:t xml:space="preserve">Without these and without the publication of their results on GSE or other available public site, authors should and could not use other researchers' results. This paper could not be accepted and </w:t>
      </w:r>
      <w:proofErr w:type="gramStart"/>
      <w:r w:rsidR="00680F29" w:rsidRPr="00ED6304">
        <w:rPr>
          <w:rFonts w:ascii="Times New Roman" w:eastAsiaTheme="minorHAnsi" w:hAnsi="Times New Roman" w:cs="Times New Roman"/>
          <w:b/>
          <w:color w:val="000000"/>
          <w:kern w:val="0"/>
          <w:shd w:val="clear" w:color="auto" w:fill="FFFFFF"/>
        </w:rPr>
        <w:t>published !</w:t>
      </w:r>
      <w:proofErr w:type="gramEnd"/>
    </w:p>
    <w:p w14:paraId="16789C9B" w14:textId="3D3EECB5" w:rsidR="00D079EB" w:rsidRPr="00ED6304" w:rsidRDefault="0060324A" w:rsidP="0088732E">
      <w:pPr>
        <w:widowControl/>
        <w:snapToGrid w:val="0"/>
        <w:spacing w:afterLines="50" w:after="163"/>
        <w:rPr>
          <w:rFonts w:ascii="Times New Roman" w:eastAsiaTheme="minorHAnsi" w:hAnsi="Times New Roman" w:cs="Times New Roman"/>
          <w:color w:val="000000"/>
          <w:kern w:val="0"/>
          <w:shd w:val="clear" w:color="auto" w:fill="FFFFFF"/>
        </w:rPr>
      </w:pPr>
      <w:r w:rsidRPr="00ED6304">
        <w:rPr>
          <w:rFonts w:ascii="Times New Roman" w:eastAsiaTheme="minorHAnsi" w:hAnsi="Times New Roman" w:cs="Times New Roman"/>
          <w:color w:val="000000"/>
          <w:kern w:val="0"/>
          <w:shd w:val="clear" w:color="auto" w:fill="FFFFFF"/>
        </w:rPr>
        <w:t>We uploaded the data to GEO</w:t>
      </w:r>
      <w:bookmarkStart w:id="227" w:name="OLE_LINK29"/>
      <w:bookmarkStart w:id="228" w:name="OLE_LINK30"/>
      <w:r w:rsidR="002D2B79">
        <w:rPr>
          <w:rFonts w:ascii="Times New Roman" w:eastAsiaTheme="minorHAnsi" w:hAnsi="Times New Roman" w:cs="Times New Roman" w:hint="eastAsia"/>
          <w:color w:val="000000"/>
          <w:kern w:val="0"/>
          <w:shd w:val="clear" w:color="auto" w:fill="FFFFFF"/>
        </w:rPr>
        <w:t xml:space="preserve"> </w:t>
      </w:r>
      <w:r w:rsidR="002D2B79">
        <w:rPr>
          <w:rFonts w:ascii="Times New Roman" w:eastAsiaTheme="minorHAnsi" w:hAnsi="Times New Roman" w:cs="Times New Roman"/>
          <w:color w:val="000000"/>
          <w:kern w:val="0"/>
          <w:shd w:val="clear" w:color="auto" w:fill="FFFFFF"/>
        </w:rPr>
        <w:t>before</w:t>
      </w:r>
      <w:r w:rsidR="002D2B79">
        <w:rPr>
          <w:rFonts w:ascii="Times New Roman" w:eastAsiaTheme="minorHAnsi" w:hAnsi="Times New Roman" w:cs="Times New Roman" w:hint="eastAsia"/>
          <w:color w:val="000000"/>
          <w:kern w:val="0"/>
          <w:shd w:val="clear" w:color="auto" w:fill="FFFFFF"/>
        </w:rPr>
        <w:t xml:space="preserve"> our first submission</w:t>
      </w:r>
      <w:r w:rsidR="002D2B79">
        <w:rPr>
          <w:rFonts w:ascii="Times New Roman" w:eastAsiaTheme="minorHAnsi" w:hAnsi="Times New Roman" w:cs="Times New Roman"/>
          <w:color w:val="000000"/>
          <w:kern w:val="0"/>
          <w:shd w:val="clear" w:color="auto" w:fill="FFFFFF"/>
        </w:rPr>
        <w:t xml:space="preserve"> </w:t>
      </w:r>
      <w:r w:rsidR="002D2B79" w:rsidRPr="00A249EF">
        <w:rPr>
          <w:rFonts w:ascii="Times New Roman" w:eastAsiaTheme="minorHAnsi" w:hAnsi="Times New Roman" w:cs="Times New Roman"/>
          <w:color w:val="000000"/>
          <w:kern w:val="0"/>
          <w:shd w:val="clear" w:color="auto" w:fill="FFFFFF"/>
        </w:rPr>
        <w:t>(</w:t>
      </w:r>
      <w:r w:rsidR="00A249EF" w:rsidRPr="00A249EF">
        <w:rPr>
          <w:rFonts w:ascii="Times New Roman" w:eastAsiaTheme="minorHAnsi" w:hAnsi="Times New Roman" w:cs="Times New Roman"/>
          <w:color w:val="000000"/>
          <w:kern w:val="0"/>
          <w:shd w:val="clear" w:color="auto" w:fill="FFFFFF"/>
        </w:rPr>
        <w:t>Sep 29, 20</w:t>
      </w:r>
      <w:r w:rsidR="00A249EF">
        <w:rPr>
          <w:rFonts w:ascii="Times New Roman" w:eastAsiaTheme="minorHAnsi" w:hAnsi="Times New Roman" w:cs="Times New Roman"/>
          <w:color w:val="000000"/>
          <w:kern w:val="0"/>
          <w:shd w:val="clear" w:color="auto" w:fill="FFFFFF"/>
        </w:rPr>
        <w:t>19</w:t>
      </w:r>
      <w:r w:rsidR="002D2B79" w:rsidRPr="00A249EF">
        <w:rPr>
          <w:rFonts w:ascii="Times New Roman" w:eastAsiaTheme="minorHAnsi" w:hAnsi="Times New Roman" w:cs="Times New Roman"/>
          <w:color w:val="000000"/>
          <w:kern w:val="0"/>
          <w:shd w:val="clear" w:color="auto" w:fill="FFFFFF"/>
        </w:rPr>
        <w:t>)</w:t>
      </w:r>
      <w:r w:rsidR="002D2B79">
        <w:rPr>
          <w:rFonts w:ascii="Times New Roman" w:eastAsiaTheme="minorHAnsi" w:hAnsi="Times New Roman" w:cs="Times New Roman" w:hint="eastAsia"/>
          <w:color w:val="000000"/>
          <w:kern w:val="0"/>
          <w:shd w:val="clear" w:color="auto" w:fill="FFFFFF"/>
        </w:rPr>
        <w:t xml:space="preserve">, the </w:t>
      </w:r>
      <w:r w:rsidR="00733E6F" w:rsidRPr="00ED6304">
        <w:rPr>
          <w:rFonts w:ascii="Times New Roman" w:eastAsiaTheme="minorHAnsi" w:hAnsi="Times New Roman" w:cs="Times New Roman"/>
          <w:color w:val="000000"/>
          <w:kern w:val="0"/>
          <w:shd w:val="clear" w:color="auto" w:fill="FFFFFF"/>
        </w:rPr>
        <w:t xml:space="preserve">accession number </w:t>
      </w:r>
      <w:r w:rsidR="002D2B79">
        <w:rPr>
          <w:rFonts w:ascii="Times New Roman" w:eastAsiaTheme="minorHAnsi" w:hAnsi="Times New Roman" w:cs="Times New Roman"/>
          <w:color w:val="000000"/>
          <w:kern w:val="0"/>
          <w:shd w:val="clear" w:color="auto" w:fill="FFFFFF"/>
        </w:rPr>
        <w:t xml:space="preserve">is </w:t>
      </w:r>
      <w:r w:rsidR="00D079EB" w:rsidRPr="00ED6304">
        <w:rPr>
          <w:rFonts w:ascii="Times New Roman" w:eastAsiaTheme="minorHAnsi" w:hAnsi="Times New Roman" w:cs="Times New Roman"/>
          <w:color w:val="000000"/>
          <w:kern w:val="0"/>
          <w:shd w:val="clear" w:color="auto" w:fill="FFFFFF"/>
        </w:rPr>
        <w:t>GSE139404</w:t>
      </w:r>
      <w:bookmarkEnd w:id="227"/>
      <w:bookmarkEnd w:id="228"/>
      <w:r w:rsidRPr="00ED6304">
        <w:rPr>
          <w:rFonts w:ascii="Times New Roman" w:eastAsiaTheme="minorHAnsi" w:hAnsi="Times New Roman" w:cs="Times New Roman"/>
          <w:color w:val="000000"/>
          <w:kern w:val="0"/>
          <w:shd w:val="clear" w:color="auto" w:fill="FFFFFF"/>
        </w:rPr>
        <w:t>.</w:t>
      </w:r>
      <w:ins w:id="229" w:author="czeng" w:date="2020-03-14T23:52:00Z">
        <w:r w:rsidR="004B2211">
          <w:rPr>
            <w:rFonts w:ascii="Times New Roman" w:eastAsiaTheme="minorHAnsi" w:hAnsi="Times New Roman" w:cs="Times New Roman"/>
            <w:color w:val="000000"/>
            <w:kern w:val="0"/>
            <w:shd w:val="clear" w:color="auto" w:fill="FFFFFF"/>
          </w:rPr>
          <w:t xml:space="preserve"> The data will be </w:t>
        </w:r>
      </w:ins>
      <w:ins w:id="230" w:author="czeng" w:date="2020-03-14T23:53:00Z">
        <w:r w:rsidR="004B2211">
          <w:rPr>
            <w:rFonts w:ascii="Times New Roman" w:eastAsiaTheme="minorHAnsi" w:hAnsi="Times New Roman" w:cs="Times New Roman"/>
            <w:color w:val="000000"/>
            <w:kern w:val="0"/>
            <w:shd w:val="clear" w:color="auto" w:fill="FFFFFF"/>
          </w:rPr>
          <w:t>available</w:t>
        </w:r>
      </w:ins>
      <w:ins w:id="231" w:author="czeng" w:date="2020-03-14T23:52:00Z">
        <w:r w:rsidR="004B2211">
          <w:rPr>
            <w:rFonts w:ascii="Times New Roman" w:eastAsiaTheme="minorHAnsi" w:hAnsi="Times New Roman" w:cs="Times New Roman"/>
            <w:color w:val="000000"/>
            <w:kern w:val="0"/>
            <w:shd w:val="clear" w:color="auto" w:fill="FFFFFF"/>
          </w:rPr>
          <w:t xml:space="preserve"> upon publication.</w:t>
        </w:r>
      </w:ins>
    </w:p>
    <w:bookmarkEnd w:id="224"/>
    <w:bookmarkEnd w:id="225"/>
    <w:p w14:paraId="4C02F510" w14:textId="6FC34FB8" w:rsidR="009D2425"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8E3B5D">
        <w:rPr>
          <w:rFonts w:ascii="Times New Roman" w:eastAsiaTheme="minorHAnsi" w:hAnsi="Times New Roman" w:cs="Times New Roman"/>
          <w:b/>
          <w:color w:val="000000"/>
          <w:kern w:val="0"/>
          <w:shd w:val="clear" w:color="auto" w:fill="FFFFFF"/>
        </w:rPr>
        <w:t xml:space="preserve">9. </w:t>
      </w:r>
      <w:r w:rsidRPr="00ED6304">
        <w:rPr>
          <w:rFonts w:ascii="Times New Roman" w:eastAsiaTheme="minorHAnsi" w:hAnsi="Times New Roman" w:cs="Times New Roman"/>
          <w:b/>
          <w:color w:val="000000"/>
          <w:kern w:val="0"/>
          <w:shd w:val="clear" w:color="auto" w:fill="FFFFFF"/>
        </w:rPr>
        <w:t xml:space="preserve">An overall hypomethylation was </w:t>
      </w:r>
      <w:proofErr w:type="gramStart"/>
      <w:r w:rsidRPr="00ED6304">
        <w:rPr>
          <w:rFonts w:ascii="Times New Roman" w:eastAsiaTheme="minorHAnsi" w:hAnsi="Times New Roman" w:cs="Times New Roman"/>
          <w:b/>
          <w:color w:val="000000"/>
          <w:kern w:val="0"/>
          <w:shd w:val="clear" w:color="auto" w:fill="FFFFFF"/>
        </w:rPr>
        <w:t>found .</w:t>
      </w:r>
      <w:proofErr w:type="gramEnd"/>
      <w:r w:rsidRPr="00ED6304">
        <w:rPr>
          <w:rFonts w:ascii="Times New Roman" w:eastAsiaTheme="minorHAnsi" w:hAnsi="Times New Roman" w:cs="Times New Roman"/>
          <w:b/>
          <w:color w:val="000000"/>
          <w:kern w:val="0"/>
          <w:shd w:val="clear" w:color="auto" w:fill="FFFFFF"/>
        </w:rPr>
        <w:t xml:space="preserve"> 440 in LGAs and 805 in HGAs. The reviewer would ask how many hypermethylated sites were identified in HGA-s? How many were in </w:t>
      </w:r>
      <w:proofErr w:type="gramStart"/>
      <w:r w:rsidRPr="00ED6304">
        <w:rPr>
          <w:rFonts w:ascii="Times New Roman" w:eastAsiaTheme="minorHAnsi" w:hAnsi="Times New Roman" w:cs="Times New Roman"/>
          <w:b/>
          <w:color w:val="000000"/>
          <w:kern w:val="0"/>
          <w:shd w:val="clear" w:color="auto" w:fill="FFFFFF"/>
        </w:rPr>
        <w:t>overlap ?</w:t>
      </w:r>
      <w:proofErr w:type="gramEnd"/>
      <w:r w:rsidRPr="00ED6304">
        <w:rPr>
          <w:rFonts w:ascii="Times New Roman" w:eastAsiaTheme="minorHAnsi" w:hAnsi="Times New Roman" w:cs="Times New Roman"/>
          <w:b/>
          <w:color w:val="000000"/>
          <w:kern w:val="0"/>
          <w:shd w:val="clear" w:color="auto" w:fill="FFFFFF"/>
        </w:rPr>
        <w:t xml:space="preserve"> The Venn diagram does not clear explanation on this in the Figure 1.</w:t>
      </w:r>
    </w:p>
    <w:p w14:paraId="273A751B" w14:textId="32FD6ED7" w:rsidR="00CF4E95" w:rsidRPr="00ED6304" w:rsidRDefault="002D2B79" w:rsidP="0088732E">
      <w:pPr>
        <w:widowControl/>
        <w:snapToGrid w:val="0"/>
        <w:spacing w:afterLines="50" w:after="163"/>
        <w:rPr>
          <w:rFonts w:ascii="Times New Roman" w:eastAsiaTheme="minorHAnsi" w:hAnsi="Times New Roman" w:cs="Times New Roman"/>
          <w:color w:val="000000"/>
          <w:kern w:val="0"/>
        </w:rPr>
      </w:pPr>
      <w:bookmarkStart w:id="232" w:name="OLE_LINK115"/>
      <w:bookmarkStart w:id="233" w:name="OLE_LINK116"/>
      <w:r>
        <w:rPr>
          <w:rFonts w:ascii="Times New Roman" w:eastAsiaTheme="minorHAnsi" w:hAnsi="Times New Roman" w:cs="Times New Roman"/>
          <w:color w:val="000000"/>
          <w:kern w:val="0"/>
        </w:rPr>
        <w:t xml:space="preserve">As the reviewer asked, we included </w:t>
      </w:r>
      <w:r w:rsidR="008E3B5D">
        <w:rPr>
          <w:rFonts w:ascii="Times New Roman" w:eastAsiaTheme="minorHAnsi" w:hAnsi="Times New Roman" w:cs="Times New Roman"/>
          <w:color w:val="000000"/>
          <w:kern w:val="0"/>
        </w:rPr>
        <w:t>t</w:t>
      </w:r>
      <w:r w:rsidR="008E3B5D" w:rsidRPr="00ED6304">
        <w:rPr>
          <w:rFonts w:ascii="Times New Roman" w:eastAsiaTheme="minorHAnsi" w:hAnsi="Times New Roman" w:cs="Times New Roman"/>
          <w:color w:val="000000"/>
          <w:kern w:val="0"/>
        </w:rPr>
        <w:t>wo Venn plots</w:t>
      </w:r>
      <w:r w:rsidR="008E3B5D">
        <w:rPr>
          <w:rFonts w:ascii="Times New Roman" w:eastAsiaTheme="minorHAnsi" w:hAnsi="Times New Roman" w:cs="Times New Roman"/>
          <w:color w:val="000000"/>
          <w:kern w:val="0"/>
        </w:rPr>
        <w:t xml:space="preserve"> </w:t>
      </w:r>
      <w:r>
        <w:rPr>
          <w:rFonts w:ascii="Times New Roman" w:eastAsiaTheme="minorHAnsi" w:hAnsi="Times New Roman" w:cs="Times New Roman"/>
          <w:color w:val="000000"/>
          <w:kern w:val="0"/>
        </w:rPr>
        <w:t>a</w:t>
      </w:r>
      <w:r w:rsidR="008E3B5D">
        <w:rPr>
          <w:rFonts w:ascii="Times New Roman" w:eastAsiaTheme="minorHAnsi" w:hAnsi="Times New Roman" w:cs="Times New Roman"/>
          <w:color w:val="000000"/>
          <w:kern w:val="0"/>
        </w:rPr>
        <w:t>s</w:t>
      </w:r>
      <w:r>
        <w:rPr>
          <w:rFonts w:ascii="Times New Roman" w:eastAsiaTheme="minorHAnsi" w:hAnsi="Times New Roman" w:cs="Times New Roman"/>
          <w:color w:val="000000"/>
          <w:kern w:val="0"/>
        </w:rPr>
        <w:t xml:space="preserve"> Fig</w:t>
      </w:r>
      <w:r w:rsidRPr="00A249EF">
        <w:rPr>
          <w:rFonts w:ascii="Times New Roman" w:eastAsiaTheme="minorHAnsi" w:hAnsi="Times New Roman" w:cs="Times New Roman"/>
          <w:color w:val="000000"/>
          <w:kern w:val="0"/>
        </w:rPr>
        <w:t>ure S</w:t>
      </w:r>
      <w:r w:rsidR="00A249EF" w:rsidRPr="00A249EF">
        <w:rPr>
          <w:rFonts w:ascii="Times New Roman" w:eastAsiaTheme="minorHAnsi" w:hAnsi="Times New Roman" w:cs="Times New Roman"/>
          <w:color w:val="000000"/>
          <w:kern w:val="0"/>
        </w:rPr>
        <w:t>1</w:t>
      </w:r>
      <w:r w:rsidRPr="00A249EF">
        <w:rPr>
          <w:rFonts w:ascii="Times New Roman" w:eastAsiaTheme="minorHAnsi" w:hAnsi="Times New Roman" w:cs="Times New Roman"/>
          <w:color w:val="000000"/>
          <w:kern w:val="0"/>
        </w:rPr>
        <w:t xml:space="preserve"> t</w:t>
      </w:r>
      <w:r>
        <w:rPr>
          <w:rFonts w:ascii="Times New Roman" w:eastAsiaTheme="minorHAnsi" w:hAnsi="Times New Roman" w:cs="Times New Roman"/>
          <w:color w:val="000000"/>
          <w:kern w:val="0"/>
        </w:rPr>
        <w:t xml:space="preserve">o demonstrate </w:t>
      </w:r>
      <w:r w:rsidR="008E3B5D">
        <w:rPr>
          <w:rFonts w:ascii="Times New Roman" w:eastAsiaTheme="minorHAnsi" w:hAnsi="Times New Roman" w:cs="Times New Roman"/>
          <w:color w:val="000000"/>
          <w:kern w:val="0"/>
        </w:rPr>
        <w:t>hypo- and hyper-methylated sites</w:t>
      </w:r>
      <w:r>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Compared with</w:t>
      </w:r>
      <w:r w:rsidR="008E3B5D">
        <w:rPr>
          <w:rFonts w:ascii="Times New Roman" w:eastAsiaTheme="minorHAnsi" w:hAnsi="Times New Roman" w:cs="Times New Roman"/>
          <w:color w:val="000000"/>
          <w:kern w:val="0"/>
        </w:rPr>
        <w:t xml:space="preserve"> the</w:t>
      </w:r>
      <w:r w:rsidR="00CF4E95" w:rsidRPr="00ED6304">
        <w:rPr>
          <w:rFonts w:ascii="Times New Roman" w:eastAsiaTheme="minorHAnsi" w:hAnsi="Times New Roman" w:cs="Times New Roman"/>
          <w:color w:val="000000"/>
          <w:kern w:val="0"/>
        </w:rPr>
        <w:t xml:space="preserve"> Normal, LGA </w:t>
      </w:r>
      <w:r w:rsidR="008E3B5D" w:rsidRPr="00ED6304">
        <w:rPr>
          <w:rFonts w:ascii="Times New Roman" w:eastAsiaTheme="minorHAnsi" w:hAnsi="Times New Roman" w:cs="Times New Roman"/>
          <w:color w:val="000000"/>
          <w:kern w:val="0"/>
        </w:rPr>
        <w:t>ha</w:t>
      </w:r>
      <w:r w:rsidR="008E3B5D">
        <w:rPr>
          <w:rFonts w:ascii="Times New Roman" w:eastAsiaTheme="minorHAnsi" w:hAnsi="Times New Roman" w:cs="Times New Roman"/>
          <w:color w:val="000000"/>
          <w:kern w:val="0"/>
        </w:rPr>
        <w:t>d</w:t>
      </w:r>
      <w:r w:rsidR="008E3B5D"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 xml:space="preserve">209 </w:t>
      </w:r>
      <w:bookmarkStart w:id="234" w:name="OLE_LINK120"/>
      <w:bookmarkStart w:id="235" w:name="OLE_LINK121"/>
      <w:r w:rsidR="008D0030">
        <w:rPr>
          <w:rFonts w:ascii="Times New Roman" w:eastAsiaTheme="minorHAnsi" w:hAnsi="Times New Roman" w:cs="Times New Roman"/>
          <w:color w:val="000000"/>
          <w:kern w:val="0"/>
        </w:rPr>
        <w:t>hyper-me</w:t>
      </w:r>
      <w:r w:rsidR="00CF4E95" w:rsidRPr="00ED6304">
        <w:rPr>
          <w:rFonts w:ascii="Times New Roman" w:eastAsiaTheme="minorHAnsi" w:hAnsi="Times New Roman" w:cs="Times New Roman"/>
          <w:color w:val="000000"/>
          <w:kern w:val="0"/>
        </w:rPr>
        <w:t>thylated</w:t>
      </w:r>
      <w:bookmarkEnd w:id="234"/>
      <w:bookmarkEnd w:id="235"/>
      <w:r w:rsidR="00CF4E95" w:rsidRPr="00ED6304">
        <w:rPr>
          <w:rFonts w:ascii="Times New Roman" w:eastAsiaTheme="minorHAnsi" w:hAnsi="Times New Roman" w:cs="Times New Roman"/>
          <w:color w:val="000000"/>
          <w:kern w:val="0"/>
        </w:rPr>
        <w:t xml:space="preserve"> DMSs and 441 </w:t>
      </w:r>
      <w:bookmarkStart w:id="236" w:name="OLE_LINK122"/>
      <w:bookmarkStart w:id="237" w:name="OLE_LINK123"/>
      <w:proofErr w:type="gramStart"/>
      <w:r w:rsidR="008D0030">
        <w:rPr>
          <w:rFonts w:ascii="Times New Roman" w:eastAsiaTheme="minorHAnsi" w:hAnsi="Times New Roman" w:cs="Times New Roman"/>
          <w:color w:val="000000"/>
          <w:kern w:val="0"/>
        </w:rPr>
        <w:t>hypo-me</w:t>
      </w:r>
      <w:r w:rsidR="00CF4E95" w:rsidRPr="00ED6304">
        <w:rPr>
          <w:rFonts w:ascii="Times New Roman" w:eastAsiaTheme="minorHAnsi" w:hAnsi="Times New Roman" w:cs="Times New Roman"/>
          <w:color w:val="000000"/>
          <w:kern w:val="0"/>
        </w:rPr>
        <w:t>thylated</w:t>
      </w:r>
      <w:bookmarkEnd w:id="236"/>
      <w:bookmarkEnd w:id="237"/>
      <w:proofErr w:type="gramEnd"/>
      <w:r w:rsidR="00CF4E95" w:rsidRPr="00ED6304">
        <w:rPr>
          <w:rFonts w:ascii="Times New Roman" w:eastAsiaTheme="minorHAnsi" w:hAnsi="Times New Roman" w:cs="Times New Roman"/>
          <w:color w:val="000000"/>
          <w:kern w:val="0"/>
        </w:rPr>
        <w:t xml:space="preserve"> DMSs. And HGA </w:t>
      </w:r>
      <w:r w:rsidR="008E3B5D" w:rsidRPr="00ED6304">
        <w:rPr>
          <w:rFonts w:ascii="Times New Roman" w:eastAsiaTheme="minorHAnsi" w:hAnsi="Times New Roman" w:cs="Times New Roman"/>
          <w:color w:val="000000"/>
          <w:kern w:val="0"/>
        </w:rPr>
        <w:t>ha</w:t>
      </w:r>
      <w:r w:rsidR="008E3B5D">
        <w:rPr>
          <w:rFonts w:ascii="Times New Roman" w:eastAsiaTheme="minorHAnsi" w:hAnsi="Times New Roman" w:cs="Times New Roman"/>
          <w:color w:val="000000"/>
          <w:kern w:val="0"/>
        </w:rPr>
        <w:t>d</w:t>
      </w:r>
      <w:r w:rsidR="008E3B5D"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 xml:space="preserve">8,692 </w:t>
      </w:r>
      <w:r w:rsidR="008D0030">
        <w:rPr>
          <w:rFonts w:ascii="Times New Roman" w:eastAsiaTheme="minorHAnsi" w:hAnsi="Times New Roman" w:cs="Times New Roman"/>
          <w:color w:val="000000"/>
          <w:kern w:val="0"/>
        </w:rPr>
        <w:t>hyper-me</w:t>
      </w:r>
      <w:r w:rsidR="00CF4E95" w:rsidRPr="00ED6304">
        <w:rPr>
          <w:rFonts w:ascii="Times New Roman" w:eastAsiaTheme="minorHAnsi" w:hAnsi="Times New Roman" w:cs="Times New Roman"/>
          <w:color w:val="000000"/>
          <w:kern w:val="0"/>
        </w:rPr>
        <w:t xml:space="preserve">thylated DMSs and 13,726 </w:t>
      </w:r>
      <w:proofErr w:type="gramStart"/>
      <w:r w:rsidR="008D0030">
        <w:rPr>
          <w:rFonts w:ascii="Times New Roman" w:eastAsiaTheme="minorHAnsi" w:hAnsi="Times New Roman" w:cs="Times New Roman"/>
          <w:color w:val="000000"/>
          <w:kern w:val="0"/>
        </w:rPr>
        <w:t>hypo-me</w:t>
      </w:r>
      <w:r w:rsidR="00CF4E95" w:rsidRPr="00ED6304">
        <w:rPr>
          <w:rFonts w:ascii="Times New Roman" w:eastAsiaTheme="minorHAnsi" w:hAnsi="Times New Roman" w:cs="Times New Roman"/>
          <w:color w:val="000000"/>
          <w:kern w:val="0"/>
        </w:rPr>
        <w:t>thylated</w:t>
      </w:r>
      <w:proofErr w:type="gramEnd"/>
      <w:r w:rsidR="00CF4E95" w:rsidRPr="00ED6304">
        <w:rPr>
          <w:rFonts w:ascii="Times New Roman" w:eastAsiaTheme="minorHAnsi" w:hAnsi="Times New Roman" w:cs="Times New Roman"/>
          <w:color w:val="000000"/>
          <w:kern w:val="0"/>
        </w:rPr>
        <w:t xml:space="preserve"> DMSs. Compared with LGA, there were 1367 </w:t>
      </w:r>
      <w:r w:rsidR="008D0030">
        <w:rPr>
          <w:rFonts w:ascii="Times New Roman" w:eastAsiaTheme="minorHAnsi" w:hAnsi="Times New Roman" w:cs="Times New Roman"/>
          <w:color w:val="000000"/>
          <w:kern w:val="0"/>
        </w:rPr>
        <w:t>hyper-me</w:t>
      </w:r>
      <w:r w:rsidR="00CF4E95" w:rsidRPr="00ED6304">
        <w:rPr>
          <w:rFonts w:ascii="Times New Roman" w:eastAsiaTheme="minorHAnsi" w:hAnsi="Times New Roman" w:cs="Times New Roman"/>
          <w:color w:val="000000"/>
          <w:kern w:val="0"/>
        </w:rPr>
        <w:t xml:space="preserve">thylated DMS and 126 </w:t>
      </w:r>
      <w:proofErr w:type="gramStart"/>
      <w:r w:rsidR="008D0030">
        <w:rPr>
          <w:rFonts w:ascii="Times New Roman" w:eastAsiaTheme="minorHAnsi" w:hAnsi="Times New Roman" w:cs="Times New Roman"/>
          <w:color w:val="000000"/>
          <w:kern w:val="0"/>
        </w:rPr>
        <w:t>hypo-me</w:t>
      </w:r>
      <w:r w:rsidR="00CF4E95" w:rsidRPr="00ED6304">
        <w:rPr>
          <w:rFonts w:ascii="Times New Roman" w:eastAsiaTheme="minorHAnsi" w:hAnsi="Times New Roman" w:cs="Times New Roman"/>
          <w:color w:val="000000"/>
          <w:kern w:val="0"/>
        </w:rPr>
        <w:t>thylated</w:t>
      </w:r>
      <w:proofErr w:type="gramEnd"/>
      <w:r w:rsidR="00CF4E95" w:rsidRPr="00ED6304">
        <w:rPr>
          <w:rFonts w:ascii="Times New Roman" w:eastAsiaTheme="minorHAnsi" w:hAnsi="Times New Roman" w:cs="Times New Roman"/>
          <w:color w:val="000000"/>
          <w:kern w:val="0"/>
        </w:rPr>
        <w:t xml:space="preserve"> DMS in HGA. </w:t>
      </w:r>
    </w:p>
    <w:bookmarkEnd w:id="232"/>
    <w:bookmarkEnd w:id="233"/>
    <w:p w14:paraId="5D6ABF40" w14:textId="77777777" w:rsidR="007D1755" w:rsidRPr="00ED6304" w:rsidRDefault="007D1755"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noProof/>
          <w:color w:val="000000"/>
          <w:kern w:val="0"/>
        </w:rPr>
        <w:drawing>
          <wp:anchor distT="0" distB="0" distL="114300" distR="114300" simplePos="0" relativeHeight="251658240" behindDoc="0" locked="0" layoutInCell="1" allowOverlap="1" wp14:anchorId="73819082" wp14:editId="4C91B52D">
            <wp:simplePos x="0" y="0"/>
            <wp:positionH relativeFrom="column">
              <wp:posOffset>2370840</wp:posOffset>
            </wp:positionH>
            <wp:positionV relativeFrom="paragraph">
              <wp:posOffset>888614</wp:posOffset>
            </wp:positionV>
            <wp:extent cx="830705" cy="504938"/>
            <wp:effectExtent l="0" t="0" r="0" b="317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30705" cy="504938"/>
                    </a:xfrm>
                    <a:prstGeom prst="rect">
                      <a:avLst/>
                    </a:prstGeom>
                  </pic:spPr>
                </pic:pic>
              </a:graphicData>
            </a:graphic>
            <wp14:sizeRelH relativeFrom="page">
              <wp14:pctWidth>0</wp14:pctWidth>
            </wp14:sizeRelH>
            <wp14:sizeRelV relativeFrom="page">
              <wp14:pctHeight>0</wp14:pctHeight>
            </wp14:sizeRelV>
          </wp:anchor>
        </w:drawing>
      </w:r>
      <w:r w:rsidRPr="00ED6304">
        <w:rPr>
          <w:rFonts w:ascii="Times New Roman" w:eastAsiaTheme="minorHAnsi" w:hAnsi="Times New Roman" w:cs="Times New Roman"/>
          <w:noProof/>
          <w:color w:val="000000"/>
          <w:kern w:val="0"/>
        </w:rPr>
        <w:drawing>
          <wp:inline distT="0" distB="0" distL="0" distR="0" wp14:anchorId="0CE05332" wp14:editId="14E46275">
            <wp:extent cx="2497231" cy="1864800"/>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persit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7231" cy="1864800"/>
                    </a:xfrm>
                    <a:prstGeom prst="rect">
                      <a:avLst/>
                    </a:prstGeom>
                  </pic:spPr>
                </pic:pic>
              </a:graphicData>
            </a:graphic>
          </wp:inline>
        </w:drawing>
      </w:r>
      <w:r w:rsidRPr="00ED6304">
        <w:rPr>
          <w:rFonts w:ascii="Times New Roman" w:eastAsiaTheme="minorHAnsi" w:hAnsi="Times New Roman" w:cs="Times New Roman"/>
          <w:color w:val="000000"/>
          <w:kern w:val="0"/>
        </w:rPr>
        <w:t xml:space="preserve">   </w:t>
      </w:r>
      <w:r w:rsidRPr="00ED6304">
        <w:rPr>
          <w:rFonts w:ascii="Times New Roman" w:eastAsiaTheme="minorHAnsi" w:hAnsi="Times New Roman" w:cs="Times New Roman"/>
          <w:noProof/>
          <w:color w:val="000000"/>
          <w:kern w:val="0"/>
        </w:rPr>
        <w:drawing>
          <wp:inline distT="0" distB="0" distL="0" distR="0" wp14:anchorId="18A1EC50" wp14:editId="16F36952">
            <wp:extent cx="2492005" cy="186480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posit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2005" cy="1864800"/>
                    </a:xfrm>
                    <a:prstGeom prst="rect">
                      <a:avLst/>
                    </a:prstGeom>
                  </pic:spPr>
                </pic:pic>
              </a:graphicData>
            </a:graphic>
          </wp:inline>
        </w:drawing>
      </w:r>
    </w:p>
    <w:p w14:paraId="6337D9C8" w14:textId="0501BC90" w:rsidR="007D1755" w:rsidRPr="00ED6304" w:rsidRDefault="007D1755"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 xml:space="preserve">hyper            </w:t>
      </w:r>
      <w:r w:rsidR="00CF4E95" w:rsidRPr="00ED6304">
        <w:rPr>
          <w:rFonts w:ascii="Times New Roman" w:eastAsiaTheme="minorHAnsi" w:hAnsi="Times New Roman" w:cs="Times New Roman"/>
          <w:color w:val="000000"/>
          <w:kern w:val="0"/>
        </w:rPr>
        <w:tab/>
      </w:r>
      <w:r w:rsidR="00CF4E95" w:rsidRPr="00ED6304">
        <w:rPr>
          <w:rFonts w:ascii="Times New Roman" w:eastAsiaTheme="minorHAnsi" w:hAnsi="Times New Roman" w:cs="Times New Roman"/>
          <w:color w:val="000000"/>
          <w:kern w:val="0"/>
        </w:rPr>
        <w:tab/>
      </w:r>
      <w:r w:rsidR="00CF4E95" w:rsidRPr="00ED6304">
        <w:rPr>
          <w:rFonts w:ascii="Times New Roman" w:eastAsiaTheme="minorHAnsi" w:hAnsi="Times New Roman" w:cs="Times New Roman"/>
          <w:color w:val="000000"/>
          <w:kern w:val="0"/>
        </w:rPr>
        <w:tab/>
        <w:t xml:space="preserve">   </w:t>
      </w:r>
      <w:r w:rsidR="0088732E">
        <w:rPr>
          <w:rFonts w:ascii="Times New Roman" w:eastAsiaTheme="minorHAnsi" w:hAnsi="Times New Roman" w:cs="Times New Roman"/>
          <w:color w:val="000000"/>
          <w:kern w:val="0"/>
        </w:rPr>
        <w:t xml:space="preserve">    </w:t>
      </w:r>
      <w:r w:rsidRPr="00ED6304">
        <w:rPr>
          <w:rFonts w:ascii="Times New Roman" w:eastAsiaTheme="minorHAnsi" w:hAnsi="Times New Roman" w:cs="Times New Roman"/>
          <w:color w:val="000000"/>
          <w:kern w:val="0"/>
        </w:rPr>
        <w:t xml:space="preserve">   </w:t>
      </w:r>
      <w:r w:rsidR="00CF4E95" w:rsidRPr="00ED6304">
        <w:rPr>
          <w:rFonts w:ascii="Times New Roman" w:eastAsiaTheme="minorHAnsi" w:hAnsi="Times New Roman" w:cs="Times New Roman"/>
          <w:color w:val="000000"/>
          <w:kern w:val="0"/>
        </w:rPr>
        <w:t>hypo</w:t>
      </w:r>
    </w:p>
    <w:p w14:paraId="70AABE32" w14:textId="77777777" w:rsidR="007D1755" w:rsidRPr="00ED6304" w:rsidRDefault="007D1755" w:rsidP="0088732E">
      <w:pPr>
        <w:widowControl/>
        <w:snapToGrid w:val="0"/>
        <w:spacing w:afterLines="50" w:after="163"/>
        <w:rPr>
          <w:rFonts w:ascii="Times New Roman" w:eastAsiaTheme="minorHAnsi" w:hAnsi="Times New Roman" w:cs="Times New Roman"/>
          <w:color w:val="000000"/>
          <w:kern w:val="0"/>
        </w:rPr>
      </w:pPr>
    </w:p>
    <w:p w14:paraId="41932789" w14:textId="792D537E" w:rsidR="00634D6E" w:rsidRPr="00ED6304" w:rsidRDefault="00CF4E95" w:rsidP="0088732E">
      <w:pPr>
        <w:widowControl/>
        <w:snapToGrid w:val="0"/>
        <w:spacing w:afterLines="50" w:after="163"/>
        <w:rPr>
          <w:rFonts w:ascii="Times New Roman" w:eastAsiaTheme="minorHAnsi" w:hAnsi="Times New Roman" w:cs="Times New Roman"/>
          <w:color w:val="000000"/>
          <w:kern w:val="0"/>
        </w:rPr>
      </w:pPr>
      <w:r w:rsidRPr="00ED6304">
        <w:rPr>
          <w:rFonts w:ascii="Times New Roman" w:eastAsiaTheme="minorHAnsi" w:hAnsi="Times New Roman" w:cs="Times New Roman"/>
          <w:color w:val="000000"/>
          <w:kern w:val="0"/>
        </w:rPr>
        <w:t>The Venn in Figure1 showed the genes, not the sites.</w:t>
      </w:r>
    </w:p>
    <w:p w14:paraId="45608664" w14:textId="32D6411A"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8E3B5D">
        <w:rPr>
          <w:rFonts w:ascii="Times New Roman" w:eastAsiaTheme="minorHAnsi" w:hAnsi="Times New Roman" w:cs="Times New Roman"/>
          <w:b/>
          <w:color w:val="000000"/>
          <w:kern w:val="0"/>
          <w:shd w:val="clear" w:color="auto" w:fill="FFFFFF"/>
        </w:rPr>
        <w:t xml:space="preserve">10. </w:t>
      </w:r>
      <w:r w:rsidRPr="00ED6304">
        <w:rPr>
          <w:rFonts w:ascii="Times New Roman" w:eastAsiaTheme="minorHAnsi" w:hAnsi="Times New Roman" w:cs="Times New Roman"/>
          <w:b/>
          <w:color w:val="000000"/>
          <w:kern w:val="0"/>
          <w:shd w:val="clear" w:color="auto" w:fill="FFFFFF"/>
        </w:rPr>
        <w:t xml:space="preserve">The </w:t>
      </w:r>
      <w:proofErr w:type="gramStart"/>
      <w:r w:rsidRPr="00ED6304">
        <w:rPr>
          <w:rFonts w:ascii="Times New Roman" w:eastAsiaTheme="minorHAnsi" w:hAnsi="Times New Roman" w:cs="Times New Roman"/>
          <w:b/>
          <w:color w:val="000000"/>
          <w:kern w:val="0"/>
          <w:shd w:val="clear" w:color="auto" w:fill="FFFFFF"/>
        </w:rPr>
        <w:t>section  "</w:t>
      </w:r>
      <w:proofErr w:type="gramEnd"/>
      <w:r w:rsidRPr="00ED6304">
        <w:rPr>
          <w:rFonts w:ascii="Times New Roman" w:eastAsiaTheme="minorHAnsi" w:hAnsi="Times New Roman" w:cs="Times New Roman"/>
          <w:b/>
          <w:color w:val="000000"/>
          <w:kern w:val="0"/>
          <w:shd w:val="clear" w:color="auto" w:fill="FFFFFF"/>
        </w:rPr>
        <w:t xml:space="preserve"> Landscape of DNA methylation of pre-cancerous benign lesions" is not systematic. </w:t>
      </w:r>
      <w:bookmarkStart w:id="238" w:name="OLE_LINK15"/>
      <w:bookmarkStart w:id="239" w:name="OLE_LINK16"/>
      <w:r w:rsidRPr="00ED6304">
        <w:rPr>
          <w:rFonts w:ascii="Times New Roman" w:eastAsiaTheme="minorHAnsi" w:hAnsi="Times New Roman" w:cs="Times New Roman"/>
          <w:b/>
          <w:color w:val="000000"/>
          <w:kern w:val="0"/>
          <w:shd w:val="clear" w:color="auto" w:fill="FFFFFF"/>
        </w:rPr>
        <w:t xml:space="preserve">The Figure 1 is just increasing this inconsistency. The authors evaluated in silico data without detailed publication of the findings in their paper </w:t>
      </w:r>
      <w:proofErr w:type="gramStart"/>
      <w:r w:rsidRPr="00ED6304">
        <w:rPr>
          <w:rFonts w:ascii="Times New Roman" w:eastAsiaTheme="minorHAnsi" w:hAnsi="Times New Roman" w:cs="Times New Roman"/>
          <w:b/>
          <w:color w:val="000000"/>
          <w:kern w:val="0"/>
          <w:shd w:val="clear" w:color="auto" w:fill="FFFFFF"/>
        </w:rPr>
        <w:t>( tables</w:t>
      </w:r>
      <w:proofErr w:type="gramEnd"/>
      <w:r w:rsidRPr="00ED6304">
        <w:rPr>
          <w:rFonts w:ascii="Times New Roman" w:eastAsiaTheme="minorHAnsi" w:hAnsi="Times New Roman" w:cs="Times New Roman"/>
          <w:b/>
          <w:color w:val="000000"/>
          <w:kern w:val="0"/>
          <w:shd w:val="clear" w:color="auto" w:fill="FFFFFF"/>
        </w:rPr>
        <w:t xml:space="preserve">, top </w:t>
      </w:r>
      <w:proofErr w:type="spellStart"/>
      <w:r w:rsidRPr="00ED6304">
        <w:rPr>
          <w:rFonts w:ascii="Times New Roman" w:eastAsiaTheme="minorHAnsi" w:hAnsi="Times New Roman" w:cs="Times New Roman"/>
          <w:b/>
          <w:color w:val="000000"/>
          <w:kern w:val="0"/>
          <w:shd w:val="clear" w:color="auto" w:fill="FFFFFF"/>
        </w:rPr>
        <w:t>genes,sites</w:t>
      </w:r>
      <w:proofErr w:type="spellEnd"/>
      <w:r w:rsidRPr="00ED6304">
        <w:rPr>
          <w:rFonts w:ascii="Times New Roman" w:eastAsiaTheme="minorHAnsi" w:hAnsi="Times New Roman" w:cs="Times New Roman"/>
          <w:b/>
          <w:color w:val="000000"/>
          <w:kern w:val="0"/>
          <w:shd w:val="clear" w:color="auto" w:fill="FFFFFF"/>
        </w:rPr>
        <w:t xml:space="preserve"> etc.) Here arises again the question early adenoma markers were used for adenoma detection but and why for </w:t>
      </w:r>
      <w:proofErr w:type="gramStart"/>
      <w:r w:rsidRPr="00ED6304">
        <w:rPr>
          <w:rFonts w:ascii="Times New Roman" w:eastAsiaTheme="minorHAnsi" w:hAnsi="Times New Roman" w:cs="Times New Roman"/>
          <w:b/>
          <w:color w:val="000000"/>
          <w:kern w:val="0"/>
          <w:shd w:val="clear" w:color="auto" w:fill="FFFFFF"/>
        </w:rPr>
        <w:t>cancer ?</w:t>
      </w:r>
      <w:bookmarkEnd w:id="238"/>
      <w:bookmarkEnd w:id="239"/>
      <w:proofErr w:type="gramEnd"/>
    </w:p>
    <w:p w14:paraId="028CDED6" w14:textId="560F5C3C" w:rsidR="007D3EA7" w:rsidRPr="00ED6304" w:rsidRDefault="008E3B5D" w:rsidP="0088732E">
      <w:pPr>
        <w:widowControl/>
        <w:snapToGrid w:val="0"/>
        <w:spacing w:afterLines="50" w:after="163"/>
        <w:rPr>
          <w:rFonts w:ascii="Times New Roman" w:eastAsiaTheme="minorHAnsi" w:hAnsi="Times New Roman" w:cs="Times New Roman"/>
          <w:color w:val="000000"/>
          <w:kern w:val="0"/>
        </w:rPr>
      </w:pPr>
      <w:r>
        <w:rPr>
          <w:rFonts w:ascii="Times New Roman" w:eastAsiaTheme="minorHAnsi" w:hAnsi="Times New Roman" w:cs="Times New Roman"/>
          <w:color w:val="000000"/>
          <w:kern w:val="0"/>
        </w:rPr>
        <w:t xml:space="preserve">As mentioned above (reply </w:t>
      </w:r>
      <w:r w:rsidR="00677618" w:rsidRPr="00677618">
        <w:rPr>
          <w:rFonts w:ascii="Times New Roman" w:eastAsiaTheme="minorHAnsi" w:hAnsi="Times New Roman" w:cs="Times New Roman"/>
          <w:color w:val="000000"/>
          <w:kern w:val="0"/>
        </w:rPr>
        <w:t>2</w:t>
      </w:r>
      <w:r>
        <w:rPr>
          <w:rFonts w:ascii="Times New Roman" w:eastAsiaTheme="minorHAnsi" w:hAnsi="Times New Roman" w:cs="Times New Roman"/>
          <w:color w:val="000000"/>
          <w:kern w:val="0"/>
        </w:rPr>
        <w:t xml:space="preserve">), </w:t>
      </w:r>
      <w:r>
        <w:rPr>
          <w:rFonts w:ascii="Times New Roman" w:eastAsiaTheme="minorHAnsi" w:hAnsi="Times New Roman" w:cs="Times New Roman"/>
          <w:color w:val="000000"/>
          <w:kern w:val="0"/>
          <w:shd w:val="clear" w:color="auto" w:fill="FFFFFF"/>
        </w:rPr>
        <w:t>using adenoma tissues may lead us to discover the early marker for cancer diagnosis</w:t>
      </w:r>
      <w:r>
        <w:rPr>
          <w:rFonts w:ascii="Times New Roman" w:eastAsiaTheme="minorHAnsi" w:hAnsi="Times New Roman" w:cs="Times New Roman"/>
          <w:color w:val="000000"/>
          <w:kern w:val="0"/>
        </w:rPr>
        <w:t>. A</w:t>
      </w:r>
      <w:r w:rsidRPr="00ED6304">
        <w:rPr>
          <w:rFonts w:ascii="Times New Roman" w:eastAsiaTheme="minorHAnsi" w:hAnsi="Times New Roman" w:cs="Times New Roman"/>
          <w:color w:val="000000"/>
          <w:kern w:val="0"/>
        </w:rPr>
        <w:t xml:space="preserve"> classic model of colorectal cancer development </w:t>
      </w:r>
      <w:r>
        <w:rPr>
          <w:rFonts w:ascii="Times New Roman" w:eastAsiaTheme="minorHAnsi" w:hAnsi="Times New Roman" w:cs="Times New Roman"/>
          <w:color w:val="000000"/>
          <w:kern w:val="0"/>
        </w:rPr>
        <w:t>is from n</w:t>
      </w:r>
      <w:r w:rsidR="007D3EA7" w:rsidRPr="00ED6304">
        <w:rPr>
          <w:rFonts w:ascii="Times New Roman" w:eastAsiaTheme="minorHAnsi" w:hAnsi="Times New Roman" w:cs="Times New Roman"/>
          <w:color w:val="000000"/>
          <w:kern w:val="0"/>
        </w:rPr>
        <w:t xml:space="preserve">ormal intestinal epithelial tissue </w:t>
      </w:r>
      <w:r>
        <w:rPr>
          <w:rFonts w:ascii="Times New Roman" w:eastAsiaTheme="minorHAnsi" w:hAnsi="Times New Roman" w:cs="Times New Roman"/>
          <w:color w:val="000000"/>
          <w:kern w:val="0"/>
        </w:rPr>
        <w:t>to</w:t>
      </w:r>
      <w:r w:rsidR="007D3EA7" w:rsidRPr="00ED6304">
        <w:rPr>
          <w:rFonts w:ascii="Times New Roman" w:eastAsiaTheme="minorHAnsi" w:hAnsi="Times New Roman" w:cs="Times New Roman"/>
          <w:color w:val="000000"/>
          <w:kern w:val="0"/>
        </w:rPr>
        <w:t xml:space="preserve"> low-grade adenoma, then into high-grade adenoma, and finally into cancer. The methylation changes we </w:t>
      </w:r>
      <w:r>
        <w:rPr>
          <w:rFonts w:ascii="Times New Roman" w:eastAsiaTheme="minorHAnsi" w:hAnsi="Times New Roman" w:cs="Times New Roman"/>
          <w:color w:val="000000"/>
          <w:kern w:val="0"/>
        </w:rPr>
        <w:t>observed</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lastRenderedPageBreak/>
        <w:t xml:space="preserve">in low-grade adenoma </w:t>
      </w:r>
      <w:r>
        <w:rPr>
          <w:rFonts w:ascii="Times New Roman" w:eastAsiaTheme="minorHAnsi" w:hAnsi="Times New Roman" w:cs="Times New Roman"/>
          <w:color w:val="000000"/>
          <w:kern w:val="0"/>
        </w:rPr>
        <w:t>were</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 xml:space="preserve">enhanced or maintained in high-grade adenoma, </w:t>
      </w:r>
      <w:r>
        <w:rPr>
          <w:rFonts w:ascii="Times New Roman" w:eastAsiaTheme="minorHAnsi" w:hAnsi="Times New Roman" w:cs="Times New Roman"/>
          <w:color w:val="000000"/>
          <w:kern w:val="0"/>
        </w:rPr>
        <w:t xml:space="preserve">which is </w:t>
      </w:r>
      <w:r w:rsidR="007D3EA7" w:rsidRPr="00ED6304">
        <w:rPr>
          <w:rFonts w:ascii="Times New Roman" w:eastAsiaTheme="minorHAnsi" w:hAnsi="Times New Roman" w:cs="Times New Roman"/>
          <w:color w:val="000000"/>
          <w:kern w:val="0"/>
        </w:rPr>
        <w:t xml:space="preserve">consistent with the pattern of colorectal cancer progression. As a precancerous stage, we look for markers of adenoma not just to detect adenoma, but </w:t>
      </w:r>
      <w:r w:rsidR="00AF7A1A">
        <w:rPr>
          <w:rFonts w:ascii="Times New Roman" w:eastAsiaTheme="minorHAnsi" w:hAnsi="Times New Roman" w:cs="Times New Roman"/>
          <w:color w:val="000000"/>
          <w:kern w:val="0"/>
        </w:rPr>
        <w:t xml:space="preserve">to provide </w:t>
      </w:r>
      <w:del w:id="240" w:author="czeng" w:date="2020-03-14T21:44:00Z">
        <w:r w:rsidR="00AF7A1A" w:rsidDel="00245A15">
          <w:rPr>
            <w:rFonts w:ascii="Times New Roman" w:eastAsiaTheme="minorHAnsi" w:hAnsi="Times New Roman" w:cs="Times New Roman"/>
            <w:color w:val="000000"/>
            <w:kern w:val="0"/>
          </w:rPr>
          <w:delText xml:space="preserve">an </w:delText>
        </w:r>
      </w:del>
      <w:ins w:id="241" w:author="czeng" w:date="2020-03-14T21:44:00Z">
        <w:r w:rsidR="00245A15">
          <w:rPr>
            <w:rFonts w:ascii="Times New Roman" w:eastAsiaTheme="minorHAnsi" w:hAnsi="Times New Roman" w:cs="Times New Roman"/>
            <w:color w:val="000000"/>
            <w:kern w:val="0"/>
          </w:rPr>
          <w:t xml:space="preserve">a possible </w:t>
        </w:r>
      </w:ins>
      <w:r w:rsidR="00AF7A1A">
        <w:rPr>
          <w:rFonts w:ascii="Times New Roman" w:eastAsiaTheme="minorHAnsi" w:hAnsi="Times New Roman" w:cs="Times New Roman"/>
          <w:color w:val="000000"/>
          <w:kern w:val="0"/>
        </w:rPr>
        <w:t>early window for</w:t>
      </w:r>
      <w:r w:rsidR="007D3EA7" w:rsidRPr="00ED6304">
        <w:rPr>
          <w:rFonts w:ascii="Times New Roman" w:eastAsiaTheme="minorHAnsi" w:hAnsi="Times New Roman" w:cs="Times New Roman"/>
          <w:color w:val="000000"/>
          <w:kern w:val="0"/>
        </w:rPr>
        <w:t xml:space="preserve"> cancer detection.</w:t>
      </w:r>
    </w:p>
    <w:p w14:paraId="78140A6D" w14:textId="671B8594"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AF7A1A">
        <w:rPr>
          <w:rFonts w:ascii="Times New Roman" w:eastAsiaTheme="minorHAnsi" w:hAnsi="Times New Roman" w:cs="Times New Roman"/>
          <w:b/>
          <w:color w:val="000000"/>
          <w:kern w:val="0"/>
          <w:shd w:val="clear" w:color="auto" w:fill="FFFFFF"/>
        </w:rPr>
        <w:t xml:space="preserve">11. </w:t>
      </w:r>
      <w:r w:rsidRPr="00ED6304">
        <w:rPr>
          <w:rFonts w:ascii="Times New Roman" w:eastAsiaTheme="minorHAnsi" w:hAnsi="Times New Roman" w:cs="Times New Roman"/>
          <w:b/>
          <w:color w:val="000000"/>
          <w:kern w:val="0"/>
          <w:shd w:val="clear" w:color="auto" w:fill="FFFFFF"/>
        </w:rPr>
        <w:t>Th</w:t>
      </w:r>
      <w:r w:rsidR="007D3EA7" w:rsidRPr="00ED6304">
        <w:rPr>
          <w:rFonts w:ascii="Times New Roman" w:eastAsiaTheme="minorHAnsi" w:hAnsi="Times New Roman" w:cs="Times New Roman"/>
          <w:b/>
          <w:color w:val="000000"/>
          <w:kern w:val="0"/>
          <w:shd w:val="clear" w:color="auto" w:fill="FFFFFF"/>
        </w:rPr>
        <w:t>e section " Hyper-methylated CpG</w:t>
      </w:r>
      <w:r w:rsidRPr="00ED6304">
        <w:rPr>
          <w:rFonts w:ascii="Times New Roman" w:eastAsiaTheme="minorHAnsi" w:hAnsi="Times New Roman" w:cs="Times New Roman"/>
          <w:b/>
          <w:color w:val="000000"/>
          <w:kern w:val="0"/>
          <w:shd w:val="clear" w:color="auto" w:fill="FFFFFF"/>
        </w:rPr>
        <w:t xml:space="preserve"> sites exhibited bet</w:t>
      </w:r>
      <w:r w:rsidRPr="00A249EF">
        <w:rPr>
          <w:rFonts w:ascii="Times New Roman" w:eastAsiaTheme="minorHAnsi" w:hAnsi="Times New Roman" w:cs="Times New Roman"/>
          <w:b/>
          <w:color w:val="000000" w:themeColor="text1"/>
          <w:kern w:val="0"/>
          <w:shd w:val="clear" w:color="auto" w:fill="FFFFFF"/>
        </w:rPr>
        <w:t xml:space="preserve">ter </w:t>
      </w:r>
      <w:bookmarkStart w:id="242" w:name="OLE_LINK64"/>
      <w:bookmarkStart w:id="243" w:name="OLE_LINK65"/>
      <w:r w:rsidRPr="00A249EF">
        <w:rPr>
          <w:rFonts w:ascii="Times New Roman" w:eastAsiaTheme="minorHAnsi" w:hAnsi="Times New Roman" w:cs="Times New Roman"/>
          <w:b/>
          <w:color w:val="000000" w:themeColor="text1"/>
          <w:kern w:val="0"/>
          <w:shd w:val="clear" w:color="auto" w:fill="FFFFFF"/>
        </w:rPr>
        <w:t>discriminatory</w:t>
      </w:r>
      <w:bookmarkEnd w:id="242"/>
      <w:bookmarkEnd w:id="243"/>
      <w:r w:rsidRPr="00A249EF">
        <w:rPr>
          <w:rFonts w:ascii="Times New Roman" w:eastAsiaTheme="minorHAnsi" w:hAnsi="Times New Roman" w:cs="Times New Roman"/>
          <w:b/>
          <w:color w:val="000000" w:themeColor="text1"/>
          <w:kern w:val="0"/>
          <w:shd w:val="clear" w:color="auto" w:fill="FFFFFF"/>
        </w:rPr>
        <w:t xml:space="preserve"> </w:t>
      </w:r>
      <w:r w:rsidRPr="00ED6304">
        <w:rPr>
          <w:rFonts w:ascii="Times New Roman" w:eastAsiaTheme="minorHAnsi" w:hAnsi="Times New Roman" w:cs="Times New Roman"/>
          <w:b/>
          <w:color w:val="000000"/>
          <w:kern w:val="0"/>
          <w:shd w:val="clear" w:color="auto" w:fill="FFFFFF"/>
        </w:rPr>
        <w:t>performance between normal, pre-cancerous, and cancerous tissues than the hypo-</w:t>
      </w:r>
      <w:proofErr w:type="spellStart"/>
      <w:r w:rsidRPr="00ED6304">
        <w:rPr>
          <w:rFonts w:ascii="Times New Roman" w:eastAsiaTheme="minorHAnsi" w:hAnsi="Times New Roman" w:cs="Times New Roman"/>
          <w:b/>
          <w:color w:val="000000"/>
          <w:kern w:val="0"/>
          <w:shd w:val="clear" w:color="auto" w:fill="FFFFFF"/>
        </w:rPr>
        <w:t>methylted</w:t>
      </w:r>
      <w:proofErr w:type="spellEnd"/>
      <w:r w:rsidRPr="00ED6304">
        <w:rPr>
          <w:rFonts w:ascii="Times New Roman" w:eastAsiaTheme="minorHAnsi" w:hAnsi="Times New Roman" w:cs="Times New Roman"/>
          <w:b/>
          <w:color w:val="000000"/>
          <w:kern w:val="0"/>
          <w:shd w:val="clear" w:color="auto" w:fill="FFFFFF"/>
        </w:rPr>
        <w:t xml:space="preserve"> pattern for CRC" relates to publicly </w:t>
      </w:r>
      <w:proofErr w:type="gramStart"/>
      <w:r w:rsidRPr="00ED6304">
        <w:rPr>
          <w:rFonts w:ascii="Times New Roman" w:eastAsiaTheme="minorHAnsi" w:hAnsi="Times New Roman" w:cs="Times New Roman"/>
          <w:b/>
          <w:color w:val="000000"/>
          <w:kern w:val="0"/>
          <w:shd w:val="clear" w:color="auto" w:fill="FFFFFF"/>
        </w:rPr>
        <w:t>available  278</w:t>
      </w:r>
      <w:proofErr w:type="gramEnd"/>
      <w:r w:rsidRPr="00ED6304">
        <w:rPr>
          <w:rFonts w:ascii="Times New Roman" w:eastAsiaTheme="minorHAnsi" w:hAnsi="Times New Roman" w:cs="Times New Roman"/>
          <w:b/>
          <w:color w:val="000000"/>
          <w:kern w:val="0"/>
          <w:shd w:val="clear" w:color="auto" w:fill="FFFFFF"/>
        </w:rPr>
        <w:t xml:space="preserve"> normal, 51, adenoma, and 504 cancer samples. In this section the </w:t>
      </w:r>
      <w:proofErr w:type="gramStart"/>
      <w:r w:rsidRPr="00ED6304">
        <w:rPr>
          <w:rFonts w:ascii="Times New Roman" w:eastAsiaTheme="minorHAnsi" w:hAnsi="Times New Roman" w:cs="Times New Roman"/>
          <w:b/>
          <w:color w:val="000000"/>
          <w:kern w:val="0"/>
          <w:shd w:val="clear" w:color="auto" w:fill="FFFFFF"/>
        </w:rPr>
        <w:t>authors  perform</w:t>
      </w:r>
      <w:proofErr w:type="gramEnd"/>
      <w:r w:rsidRPr="00ED6304">
        <w:rPr>
          <w:rFonts w:ascii="Times New Roman" w:eastAsiaTheme="minorHAnsi" w:hAnsi="Times New Roman" w:cs="Times New Roman"/>
          <w:b/>
          <w:color w:val="000000"/>
          <w:kern w:val="0"/>
          <w:shd w:val="clear" w:color="auto" w:fill="FFFFFF"/>
        </w:rPr>
        <w:t xml:space="preserve"> in silico evaluation of  these data but  do not relate them to their own data. The reviewer asks </w:t>
      </w:r>
      <w:proofErr w:type="gramStart"/>
      <w:r w:rsidRPr="00ED6304">
        <w:rPr>
          <w:rFonts w:ascii="Times New Roman" w:eastAsiaTheme="minorHAnsi" w:hAnsi="Times New Roman" w:cs="Times New Roman"/>
          <w:b/>
          <w:color w:val="000000"/>
          <w:kern w:val="0"/>
          <w:shd w:val="clear" w:color="auto" w:fill="FFFFFF"/>
        </w:rPr>
        <w:t>why ?</w:t>
      </w:r>
      <w:proofErr w:type="gramEnd"/>
      <w:r w:rsidRPr="00ED6304">
        <w:rPr>
          <w:rFonts w:ascii="Times New Roman" w:eastAsiaTheme="minorHAnsi" w:hAnsi="Times New Roman" w:cs="Times New Roman"/>
          <w:color w:val="000000"/>
          <w:kern w:val="0"/>
        </w:rPr>
        <w:br/>
      </w:r>
      <w:r w:rsidRPr="00ED6304">
        <w:rPr>
          <w:rFonts w:ascii="Times New Roman" w:eastAsiaTheme="minorHAnsi" w:hAnsi="Times New Roman" w:cs="Times New Roman"/>
          <w:b/>
          <w:color w:val="000000"/>
          <w:kern w:val="0"/>
          <w:shd w:val="clear" w:color="auto" w:fill="FFFFFF"/>
        </w:rPr>
        <w:t>In any case, authors should validate the identified in silico markers in their own data, for cancer or early diagnosis for cancer or for adenomas.</w:t>
      </w:r>
    </w:p>
    <w:p w14:paraId="6C7B69F4" w14:textId="3AB75432" w:rsidR="007D3EA7" w:rsidRPr="00ED6304" w:rsidRDefault="00AF7A1A" w:rsidP="0088732E">
      <w:pPr>
        <w:widowControl/>
        <w:snapToGrid w:val="0"/>
        <w:spacing w:afterLines="50" w:after="163"/>
        <w:rPr>
          <w:rFonts w:ascii="Times New Roman" w:eastAsiaTheme="minorHAnsi" w:hAnsi="Times New Roman" w:cs="Times New Roman"/>
          <w:color w:val="000000"/>
          <w:kern w:val="0"/>
        </w:rPr>
      </w:pPr>
      <w:bookmarkStart w:id="244" w:name="OLE_LINK131"/>
      <w:bookmarkStart w:id="245" w:name="OLE_LINK132"/>
      <w:r>
        <w:rPr>
          <w:rFonts w:ascii="Times New Roman" w:eastAsiaTheme="minorHAnsi" w:hAnsi="Times New Roman" w:cs="Times New Roman"/>
          <w:color w:val="000000"/>
          <w:kern w:val="0"/>
        </w:rPr>
        <w:t>Since our sample size is limited, we adopted a strategy to use o</w:t>
      </w:r>
      <w:r w:rsidR="007D3EA7" w:rsidRPr="00ED6304">
        <w:rPr>
          <w:rFonts w:ascii="Times New Roman" w:eastAsiaTheme="minorHAnsi" w:hAnsi="Times New Roman" w:cs="Times New Roman"/>
          <w:color w:val="000000"/>
          <w:kern w:val="0"/>
        </w:rPr>
        <w:t xml:space="preserve">ur data </w:t>
      </w:r>
      <w:r>
        <w:rPr>
          <w:rFonts w:ascii="Times New Roman" w:eastAsiaTheme="minorHAnsi" w:hAnsi="Times New Roman" w:cs="Times New Roman"/>
          <w:color w:val="000000"/>
          <w:kern w:val="0"/>
        </w:rPr>
        <w:t>as</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 xml:space="preserve">the training set </w:t>
      </w:r>
      <w:proofErr w:type="spellStart"/>
      <w:r w:rsidR="007D3EA7" w:rsidRPr="00ED6304">
        <w:rPr>
          <w:rFonts w:ascii="Times New Roman" w:eastAsiaTheme="minorHAnsi" w:hAnsi="Times New Roman" w:cs="Times New Roman"/>
          <w:color w:val="000000"/>
          <w:kern w:val="0"/>
        </w:rPr>
        <w:t xml:space="preserve">and </w:t>
      </w:r>
      <w:r>
        <w:rPr>
          <w:rFonts w:ascii="Times New Roman" w:eastAsiaTheme="minorHAnsi" w:hAnsi="Times New Roman" w:cs="Times New Roman"/>
          <w:color w:val="000000"/>
          <w:kern w:val="0"/>
        </w:rPr>
        <w:t>than</w:t>
      </w:r>
      <w:proofErr w:type="spellEnd"/>
      <w:r>
        <w:rPr>
          <w:rFonts w:ascii="Times New Roman" w:eastAsiaTheme="minorHAnsi" w:hAnsi="Times New Roman" w:cs="Times New Roman"/>
          <w:color w:val="000000"/>
          <w:kern w:val="0"/>
        </w:rPr>
        <w:t xml:space="preserve"> to take</w:t>
      </w:r>
      <w:r w:rsidR="007D3EA7" w:rsidRPr="00ED6304">
        <w:rPr>
          <w:rFonts w:ascii="Times New Roman" w:eastAsiaTheme="minorHAnsi" w:hAnsi="Times New Roman" w:cs="Times New Roman"/>
          <w:color w:val="000000"/>
          <w:kern w:val="0"/>
        </w:rPr>
        <w:t xml:space="preserve"> the public data as the </w:t>
      </w:r>
      <w:r>
        <w:rPr>
          <w:rFonts w:ascii="Times New Roman" w:eastAsiaTheme="minorHAnsi" w:hAnsi="Times New Roman" w:cs="Times New Roman"/>
          <w:color w:val="000000"/>
          <w:kern w:val="0"/>
        </w:rPr>
        <w:t>validating</w:t>
      </w:r>
      <w:r w:rsidRPr="00ED6304">
        <w:rPr>
          <w:rFonts w:ascii="Times New Roman" w:eastAsiaTheme="minorHAnsi" w:hAnsi="Times New Roman" w:cs="Times New Roman"/>
          <w:color w:val="000000"/>
          <w:kern w:val="0"/>
        </w:rPr>
        <w:t xml:space="preserve"> </w:t>
      </w:r>
      <w:r w:rsidR="007D3EA7" w:rsidRPr="00ED6304">
        <w:rPr>
          <w:rFonts w:ascii="Times New Roman" w:eastAsiaTheme="minorHAnsi" w:hAnsi="Times New Roman" w:cs="Times New Roman"/>
          <w:color w:val="000000"/>
          <w:kern w:val="0"/>
        </w:rPr>
        <w:t>set.</w:t>
      </w:r>
      <w:r>
        <w:rPr>
          <w:rFonts w:ascii="Times New Roman" w:eastAsiaTheme="minorHAnsi" w:hAnsi="Times New Roman" w:cs="Times New Roman"/>
          <w:color w:val="000000"/>
          <w:kern w:val="0"/>
        </w:rPr>
        <w:t xml:space="preserve"> We believe this may allow the maximum statistical effectiveness.</w:t>
      </w:r>
    </w:p>
    <w:bookmarkEnd w:id="244"/>
    <w:bookmarkEnd w:id="245"/>
    <w:p w14:paraId="59D136BC" w14:textId="25E0796D" w:rsidR="00623A60"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AF7A1A">
        <w:rPr>
          <w:rFonts w:ascii="Times New Roman" w:eastAsiaTheme="minorHAnsi" w:hAnsi="Times New Roman" w:cs="Times New Roman"/>
          <w:b/>
          <w:color w:val="000000"/>
          <w:kern w:val="0"/>
          <w:shd w:val="clear" w:color="auto" w:fill="FFFFFF"/>
        </w:rPr>
        <w:t xml:space="preserve">12. </w:t>
      </w:r>
      <w:r w:rsidRPr="00ED6304">
        <w:rPr>
          <w:rFonts w:ascii="Times New Roman" w:eastAsiaTheme="minorHAnsi" w:hAnsi="Times New Roman" w:cs="Times New Roman"/>
          <w:b/>
          <w:color w:val="000000"/>
          <w:kern w:val="0"/>
          <w:shd w:val="clear" w:color="auto" w:fill="FFFFFF"/>
        </w:rPr>
        <w:t xml:space="preserve">The identified marker set is also not detailed and unavailable for the reviewer and for any reader. This is </w:t>
      </w:r>
      <w:proofErr w:type="spellStart"/>
      <w:r w:rsidRPr="00ED6304">
        <w:rPr>
          <w:rFonts w:ascii="Times New Roman" w:eastAsiaTheme="minorHAnsi" w:hAnsi="Times New Roman" w:cs="Times New Roman"/>
          <w:b/>
          <w:color w:val="000000"/>
          <w:kern w:val="0"/>
          <w:shd w:val="clear" w:color="auto" w:fill="FFFFFF"/>
        </w:rPr>
        <w:t>unright</w:t>
      </w:r>
      <w:proofErr w:type="spellEnd"/>
      <w:r w:rsidRPr="00ED6304">
        <w:rPr>
          <w:rFonts w:ascii="Times New Roman" w:eastAsiaTheme="minorHAnsi" w:hAnsi="Times New Roman" w:cs="Times New Roman"/>
          <w:b/>
          <w:color w:val="000000"/>
          <w:kern w:val="0"/>
          <w:shd w:val="clear" w:color="auto" w:fill="FFFFFF"/>
        </w:rPr>
        <w:t xml:space="preserve"> and unacceptable.</w:t>
      </w:r>
    </w:p>
    <w:p w14:paraId="5DAB6616" w14:textId="47A488BE" w:rsidR="005700DA" w:rsidRPr="00ED6304" w:rsidRDefault="00AF7A1A" w:rsidP="0088732E">
      <w:pPr>
        <w:widowControl/>
        <w:snapToGrid w:val="0"/>
        <w:spacing w:afterLines="50" w:after="163"/>
        <w:rPr>
          <w:rFonts w:ascii="Times New Roman" w:eastAsiaTheme="minorHAnsi" w:hAnsi="Times New Roman" w:cs="Times New Roman"/>
          <w:color w:val="FF0000"/>
          <w:kern w:val="0"/>
        </w:rPr>
      </w:pPr>
      <w:r>
        <w:rPr>
          <w:rFonts w:ascii="Times New Roman" w:eastAsiaTheme="minorHAnsi" w:hAnsi="Times New Roman" w:cs="Times New Roman"/>
          <w:color w:val="000000"/>
          <w:kern w:val="0"/>
        </w:rPr>
        <w:t xml:space="preserve">As mentioned in </w:t>
      </w:r>
      <w:r w:rsidR="0054393D">
        <w:rPr>
          <w:rFonts w:ascii="Times New Roman" w:eastAsiaTheme="minorHAnsi" w:hAnsi="Times New Roman" w:cs="Times New Roman"/>
          <w:color w:val="000000"/>
          <w:kern w:val="0"/>
        </w:rPr>
        <w:t>R</w:t>
      </w:r>
      <w:r>
        <w:rPr>
          <w:rFonts w:ascii="Times New Roman" w:eastAsiaTheme="minorHAnsi" w:hAnsi="Times New Roman" w:cs="Times New Roman"/>
          <w:color w:val="000000"/>
          <w:kern w:val="0"/>
        </w:rPr>
        <w:t xml:space="preserve">eply </w:t>
      </w:r>
      <w:r w:rsidR="0054393D" w:rsidRPr="00677618">
        <w:rPr>
          <w:rFonts w:ascii="Times New Roman" w:eastAsiaTheme="minorHAnsi" w:hAnsi="Times New Roman" w:cs="Times New Roman"/>
          <w:color w:val="000000"/>
          <w:kern w:val="0"/>
        </w:rPr>
        <w:t>5, 7</w:t>
      </w:r>
      <w:r w:rsidRPr="00677618">
        <w:rPr>
          <w:rFonts w:ascii="Times New Roman" w:eastAsiaTheme="minorHAnsi" w:hAnsi="Times New Roman" w:cs="Times New Roman"/>
          <w:color w:val="000000"/>
          <w:kern w:val="0"/>
        </w:rPr>
        <w:t xml:space="preserve"> and </w:t>
      </w:r>
      <w:r w:rsidR="0054393D" w:rsidRPr="00677618">
        <w:rPr>
          <w:rFonts w:ascii="Times New Roman" w:eastAsiaTheme="minorHAnsi" w:hAnsi="Times New Roman" w:cs="Times New Roman"/>
          <w:color w:val="000000"/>
          <w:kern w:val="0"/>
        </w:rPr>
        <w:t>9</w:t>
      </w:r>
      <w:r w:rsidRPr="00677618">
        <w:rPr>
          <w:rFonts w:ascii="Times New Roman" w:eastAsiaTheme="minorHAnsi" w:hAnsi="Times New Roman" w:cs="Times New Roman"/>
          <w:color w:val="000000"/>
          <w:kern w:val="0"/>
        </w:rPr>
        <w:t>,</w:t>
      </w:r>
      <w:r>
        <w:rPr>
          <w:rFonts w:ascii="Times New Roman" w:eastAsiaTheme="minorHAnsi" w:hAnsi="Times New Roman" w:cs="Times New Roman"/>
          <w:color w:val="000000"/>
          <w:kern w:val="0"/>
        </w:rPr>
        <w:t xml:space="preserve"> </w:t>
      </w:r>
      <w:r w:rsidR="0054393D">
        <w:rPr>
          <w:rFonts w:ascii="Times New Roman" w:eastAsiaTheme="minorHAnsi" w:hAnsi="Times New Roman" w:cs="Times New Roman"/>
          <w:color w:val="000000"/>
          <w:kern w:val="0"/>
        </w:rPr>
        <w:t>T</w:t>
      </w:r>
      <w:r w:rsidR="00677618">
        <w:rPr>
          <w:rFonts w:ascii="Times New Roman" w:eastAsiaTheme="minorHAnsi" w:hAnsi="Times New Roman" w:cs="Times New Roman" w:hint="eastAsia"/>
          <w:color w:val="000000"/>
          <w:kern w:val="0"/>
        </w:rPr>
        <w:t>able</w:t>
      </w:r>
      <w:r w:rsidR="00677618">
        <w:rPr>
          <w:rFonts w:ascii="Times New Roman" w:eastAsiaTheme="minorHAnsi" w:hAnsi="Times New Roman" w:cs="Times New Roman"/>
          <w:color w:val="000000"/>
          <w:kern w:val="0"/>
        </w:rPr>
        <w:t xml:space="preserve"> </w:t>
      </w:r>
      <w:r w:rsidR="0054393D">
        <w:rPr>
          <w:rFonts w:ascii="Times New Roman" w:eastAsiaTheme="minorHAnsi" w:hAnsi="Times New Roman" w:cs="Times New Roman"/>
          <w:color w:val="000000"/>
          <w:kern w:val="0"/>
        </w:rPr>
        <w:t>S</w:t>
      </w:r>
      <w:r w:rsidR="00677618">
        <w:rPr>
          <w:rFonts w:ascii="Times New Roman" w:eastAsiaTheme="minorHAnsi" w:hAnsi="Times New Roman" w:cs="Times New Roman"/>
          <w:color w:val="000000"/>
          <w:kern w:val="0"/>
        </w:rPr>
        <w:t>1</w:t>
      </w:r>
      <w:r w:rsidR="0054393D">
        <w:rPr>
          <w:rFonts w:ascii="Times New Roman" w:eastAsiaTheme="minorHAnsi" w:hAnsi="Times New Roman" w:cs="Times New Roman"/>
          <w:color w:val="000000"/>
          <w:kern w:val="0"/>
        </w:rPr>
        <w:t xml:space="preserve"> was included in this version. </w:t>
      </w:r>
    </w:p>
    <w:p w14:paraId="007CA198" w14:textId="0B4A66D2" w:rsidR="00BF60F4" w:rsidRPr="00ED6304" w:rsidRDefault="00680F29" w:rsidP="0088732E">
      <w:pPr>
        <w:widowControl/>
        <w:snapToGrid w:val="0"/>
        <w:spacing w:afterLines="50" w:after="163"/>
        <w:rPr>
          <w:rFonts w:ascii="Times New Roman" w:eastAsiaTheme="minorHAnsi" w:hAnsi="Times New Roman" w:cs="Times New Roman"/>
          <w:b/>
          <w:color w:val="000000"/>
          <w:kern w:val="0"/>
          <w:shd w:val="clear" w:color="auto" w:fill="FFFFFF"/>
        </w:rPr>
      </w:pPr>
      <w:r w:rsidRPr="00ED6304">
        <w:rPr>
          <w:rFonts w:ascii="Times New Roman" w:eastAsiaTheme="minorHAnsi" w:hAnsi="Times New Roman" w:cs="Times New Roman"/>
          <w:color w:val="000000"/>
          <w:kern w:val="0"/>
        </w:rPr>
        <w:br/>
      </w:r>
      <w:r w:rsidR="0088732E">
        <w:rPr>
          <w:rFonts w:ascii="Times New Roman" w:eastAsiaTheme="minorHAnsi" w:hAnsi="Times New Roman" w:cs="Times New Roman"/>
          <w:b/>
          <w:color w:val="000000"/>
          <w:kern w:val="0"/>
          <w:shd w:val="clear" w:color="auto" w:fill="FFFFFF"/>
        </w:rPr>
        <w:t xml:space="preserve">13. </w:t>
      </w:r>
      <w:r w:rsidRPr="00ED6304">
        <w:rPr>
          <w:rFonts w:ascii="Times New Roman" w:eastAsiaTheme="minorHAnsi" w:hAnsi="Times New Roman" w:cs="Times New Roman"/>
          <w:b/>
          <w:color w:val="000000"/>
          <w:kern w:val="0"/>
          <w:shd w:val="clear" w:color="auto" w:fill="FFFFFF"/>
        </w:rPr>
        <w:t xml:space="preserve">The section 4, " the promoter of ADHFE1 </w:t>
      </w:r>
      <w:proofErr w:type="spellStart"/>
      <w:r w:rsidRPr="00ED6304">
        <w:rPr>
          <w:rFonts w:ascii="Times New Roman" w:eastAsiaTheme="minorHAnsi" w:hAnsi="Times New Roman" w:cs="Times New Roman"/>
          <w:b/>
          <w:color w:val="000000"/>
          <w:kern w:val="0"/>
          <w:shd w:val="clear" w:color="auto" w:fill="FFFFFF"/>
        </w:rPr>
        <w:t>my</w:t>
      </w:r>
      <w:proofErr w:type="spellEnd"/>
      <w:r w:rsidRPr="00ED6304">
        <w:rPr>
          <w:rFonts w:ascii="Times New Roman" w:eastAsiaTheme="minorHAnsi" w:hAnsi="Times New Roman" w:cs="Times New Roman"/>
          <w:b/>
          <w:color w:val="000000"/>
          <w:kern w:val="0"/>
          <w:shd w:val="clear" w:color="auto" w:fill="FFFFFF"/>
        </w:rPr>
        <w:t xml:space="preserve"> be a potential biomarker for colorectal adenoma and cancer" describes two biomarker the ADHFE1 and ACSS1. The validation of these two, LGA marker was done in silico on the publicly available data sets from GEO and Array Express.  Validation should be done by other methods, as well.  Expression analysis of mRNA or proteins from these markers should also contribute to validation.</w:t>
      </w:r>
    </w:p>
    <w:p w14:paraId="206A6A14" w14:textId="223FF944" w:rsidR="00326C77" w:rsidRPr="0088732E" w:rsidRDefault="0054393D" w:rsidP="0088732E">
      <w:pPr>
        <w:widowControl/>
        <w:snapToGrid w:val="0"/>
        <w:spacing w:afterLines="50" w:after="163"/>
        <w:rPr>
          <w:rFonts w:ascii="Times New Roman" w:eastAsiaTheme="minorHAnsi" w:hAnsi="Times New Roman" w:cs="Times New Roman"/>
          <w:color w:val="000000"/>
          <w:kern w:val="0"/>
        </w:rPr>
      </w:pPr>
      <w:bookmarkStart w:id="246" w:name="OLE_LINK133"/>
      <w:bookmarkStart w:id="247" w:name="OLE_LINK134"/>
      <w:r>
        <w:rPr>
          <w:rFonts w:ascii="Times New Roman" w:eastAsiaTheme="minorHAnsi" w:hAnsi="Times New Roman" w:cs="Times New Roman"/>
          <w:color w:val="000000"/>
          <w:kern w:val="0"/>
        </w:rPr>
        <w:t xml:space="preserve">We thank reviewer’s suggestion. In our follow-up study, protein will be analyzed for further validation. Meanwhile, </w:t>
      </w:r>
      <w:r w:rsidR="00D0720A">
        <w:rPr>
          <w:rFonts w:ascii="Times New Roman" w:eastAsiaTheme="minorHAnsi" w:hAnsi="Times New Roman" w:cs="Times New Roman"/>
          <w:color w:val="000000"/>
          <w:kern w:val="0"/>
        </w:rPr>
        <w:t xml:space="preserve">in fact </w:t>
      </w:r>
      <w:r>
        <w:rPr>
          <w:rFonts w:ascii="Times New Roman" w:eastAsiaTheme="minorHAnsi" w:hAnsi="Times New Roman" w:cs="Times New Roman"/>
          <w:color w:val="000000"/>
          <w:kern w:val="0"/>
        </w:rPr>
        <w:t xml:space="preserve">we </w:t>
      </w:r>
      <w:r w:rsidR="006A1B33" w:rsidRPr="00ED6304">
        <w:rPr>
          <w:rFonts w:ascii="Times New Roman" w:eastAsiaTheme="minorHAnsi" w:hAnsi="Times New Roman" w:cs="Times New Roman"/>
          <w:color w:val="000000"/>
          <w:kern w:val="0"/>
        </w:rPr>
        <w:t xml:space="preserve">used TCGA data to </w:t>
      </w:r>
      <w:r w:rsidR="00D0720A">
        <w:rPr>
          <w:rFonts w:ascii="Times New Roman" w:eastAsiaTheme="minorHAnsi" w:hAnsi="Times New Roman" w:cs="Times New Roman"/>
          <w:color w:val="000000"/>
          <w:kern w:val="0"/>
        </w:rPr>
        <w:t>identify</w:t>
      </w:r>
      <w:r w:rsidR="00D0720A" w:rsidRPr="00ED6304">
        <w:rPr>
          <w:rFonts w:ascii="Times New Roman" w:eastAsiaTheme="minorHAnsi" w:hAnsi="Times New Roman" w:cs="Times New Roman"/>
          <w:color w:val="000000"/>
          <w:kern w:val="0"/>
        </w:rPr>
        <w:t xml:space="preserve"> </w:t>
      </w:r>
      <w:r w:rsidR="006A1B33" w:rsidRPr="00ED6304">
        <w:rPr>
          <w:rFonts w:ascii="Times New Roman" w:eastAsiaTheme="minorHAnsi" w:hAnsi="Times New Roman" w:cs="Times New Roman"/>
          <w:color w:val="000000"/>
          <w:kern w:val="0"/>
        </w:rPr>
        <w:t xml:space="preserve">the relationship between </w:t>
      </w:r>
      <w:r w:rsidR="00D0720A">
        <w:rPr>
          <w:rFonts w:ascii="Times New Roman" w:eastAsiaTheme="minorHAnsi" w:hAnsi="Times New Roman" w:cs="Times New Roman"/>
          <w:color w:val="000000"/>
          <w:kern w:val="0"/>
        </w:rPr>
        <w:t>promoter</w:t>
      </w:r>
      <w:r w:rsidR="00D0720A" w:rsidRPr="00ED6304">
        <w:rPr>
          <w:rFonts w:ascii="Times New Roman" w:eastAsiaTheme="minorHAnsi" w:hAnsi="Times New Roman" w:cs="Times New Roman"/>
          <w:color w:val="000000"/>
          <w:kern w:val="0"/>
        </w:rPr>
        <w:t xml:space="preserve"> </w:t>
      </w:r>
      <w:r w:rsidR="006A1B33" w:rsidRPr="00ED6304">
        <w:rPr>
          <w:rFonts w:ascii="Times New Roman" w:eastAsiaTheme="minorHAnsi" w:hAnsi="Times New Roman" w:cs="Times New Roman"/>
          <w:color w:val="000000"/>
          <w:kern w:val="0"/>
        </w:rPr>
        <w:t xml:space="preserve">methylation </w:t>
      </w:r>
      <w:r w:rsidR="00D0720A">
        <w:rPr>
          <w:rFonts w:ascii="Times New Roman" w:eastAsiaTheme="minorHAnsi" w:hAnsi="Times New Roman" w:cs="Times New Roman"/>
          <w:color w:val="000000"/>
          <w:kern w:val="0"/>
        </w:rPr>
        <w:t xml:space="preserve">and transcription level </w:t>
      </w:r>
      <w:r w:rsidR="00D0720A" w:rsidRPr="00ED6304">
        <w:rPr>
          <w:rFonts w:ascii="Times New Roman" w:eastAsiaTheme="minorHAnsi" w:hAnsi="Times New Roman" w:cs="Times New Roman"/>
          <w:color w:val="000000"/>
          <w:kern w:val="0"/>
        </w:rPr>
        <w:t xml:space="preserve">of </w:t>
      </w:r>
      <w:r w:rsidR="00D0720A" w:rsidRPr="0088732E">
        <w:rPr>
          <w:rFonts w:ascii="Times New Roman" w:eastAsiaTheme="minorHAnsi" w:hAnsi="Times New Roman" w:cs="Times New Roman"/>
          <w:color w:val="000000"/>
          <w:kern w:val="0"/>
          <w:shd w:val="clear" w:color="auto" w:fill="FFFFFF"/>
        </w:rPr>
        <w:t>ADHFE1 and ACSS3</w:t>
      </w:r>
      <w:r w:rsidR="006A1B33" w:rsidRPr="00ED6304">
        <w:rPr>
          <w:rFonts w:ascii="Times New Roman" w:eastAsiaTheme="minorHAnsi" w:hAnsi="Times New Roman" w:cs="Times New Roman"/>
          <w:color w:val="000000"/>
          <w:kern w:val="0"/>
        </w:rPr>
        <w:t xml:space="preserve">, </w:t>
      </w:r>
      <w:r w:rsidR="00D0720A">
        <w:rPr>
          <w:rFonts w:ascii="Times New Roman" w:eastAsiaTheme="minorHAnsi" w:hAnsi="Times New Roman" w:cs="Times New Roman"/>
          <w:color w:val="000000"/>
          <w:kern w:val="0"/>
        </w:rPr>
        <w:t>resulting</w:t>
      </w:r>
      <w:r w:rsidR="00D0720A" w:rsidRPr="00ED6304">
        <w:rPr>
          <w:rFonts w:ascii="Times New Roman" w:eastAsiaTheme="minorHAnsi" w:hAnsi="Times New Roman" w:cs="Times New Roman"/>
          <w:color w:val="000000"/>
          <w:kern w:val="0"/>
        </w:rPr>
        <w:t xml:space="preserve"> </w:t>
      </w:r>
      <w:r w:rsidR="006A1B33" w:rsidRPr="00ED6304">
        <w:rPr>
          <w:rFonts w:ascii="Times New Roman" w:eastAsiaTheme="minorHAnsi" w:hAnsi="Times New Roman" w:cs="Times New Roman"/>
          <w:color w:val="000000"/>
          <w:kern w:val="0"/>
        </w:rPr>
        <w:t>a negative correlation as expected</w:t>
      </w:r>
      <w:r w:rsidR="00D0720A">
        <w:rPr>
          <w:rFonts w:ascii="Times New Roman" w:eastAsiaTheme="minorHAnsi" w:hAnsi="Times New Roman" w:cs="Times New Roman"/>
          <w:color w:val="000000"/>
          <w:kern w:val="0"/>
        </w:rPr>
        <w:t xml:space="preserve"> as shown</w:t>
      </w:r>
      <w:r w:rsidR="006A1B33" w:rsidRPr="00ED6304">
        <w:rPr>
          <w:rFonts w:ascii="Times New Roman" w:eastAsiaTheme="minorHAnsi" w:hAnsi="Times New Roman" w:cs="Times New Roman"/>
          <w:color w:val="000000"/>
          <w:kern w:val="0"/>
        </w:rPr>
        <w:t xml:space="preserve"> in Figure 4.</w:t>
      </w:r>
      <w:r w:rsidR="00D0720A">
        <w:rPr>
          <w:rFonts w:ascii="Times New Roman" w:eastAsiaTheme="minorHAnsi" w:hAnsi="Times New Roman" w:cs="Times New Roman"/>
          <w:color w:val="000000"/>
          <w:kern w:val="0"/>
        </w:rPr>
        <w:t xml:space="preserve"> </w:t>
      </w:r>
      <w:bookmarkEnd w:id="246"/>
      <w:bookmarkEnd w:id="247"/>
    </w:p>
    <w:p w14:paraId="4E4C96D8" w14:textId="77777777" w:rsidR="00140BE3" w:rsidRPr="00ED6304" w:rsidRDefault="00140BE3" w:rsidP="0088732E">
      <w:pPr>
        <w:widowControl/>
        <w:snapToGrid w:val="0"/>
        <w:spacing w:afterLines="50" w:after="163"/>
        <w:rPr>
          <w:rFonts w:ascii="Times New Roman" w:eastAsiaTheme="minorHAnsi" w:hAnsi="Times New Roman" w:cs="Times New Roman"/>
          <w:color w:val="000000"/>
          <w:kern w:val="0"/>
        </w:rPr>
      </w:pPr>
    </w:p>
    <w:sectPr w:rsidR="00140BE3" w:rsidRPr="00ED6304" w:rsidSect="00D14CCE">
      <w:footerReference w:type="default" r:id="rId16"/>
      <w:pgSz w:w="11900" w:h="16840"/>
      <w:pgMar w:top="720" w:right="720" w:bottom="720" w:left="720" w:header="851" w:footer="992" w:gutter="0"/>
      <w:cols w:space="425"/>
      <w:docGrid w:type="lines" w:linePitch="326"/>
      <w:sectPrChange w:id="248" w:author="Schrodi Lab" w:date="2020-03-14T20:43:00Z">
        <w:sectPr w:rsidR="00140BE3" w:rsidRPr="00ED6304" w:rsidSect="00D14CCE">
          <w:pgMar w:top="1440" w:right="1800" w:bottom="1440" w:left="1800" w:header="851" w:footer="992" w:gutter="0"/>
          <w:docGrid w:linePitch="312"/>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D9216" w14:textId="77777777" w:rsidR="00A612E8" w:rsidRDefault="00A612E8" w:rsidP="00ED6304">
      <w:r>
        <w:separator/>
      </w:r>
    </w:p>
  </w:endnote>
  <w:endnote w:type="continuationSeparator" w:id="0">
    <w:p w14:paraId="701477E1" w14:textId="77777777" w:rsidR="00A612E8" w:rsidRDefault="00A612E8" w:rsidP="00ED6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00000287"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72831"/>
      <w:docPartObj>
        <w:docPartGallery w:val="Page Numbers (Bottom of Page)"/>
        <w:docPartUnique/>
      </w:docPartObj>
    </w:sdtPr>
    <w:sdtEndPr/>
    <w:sdtContent>
      <w:p w14:paraId="2D0BE193" w14:textId="2692C275" w:rsidR="00ED6304" w:rsidRDefault="00ED6304">
        <w:pPr>
          <w:pStyle w:val="Footer"/>
          <w:jc w:val="center"/>
        </w:pPr>
        <w:r>
          <w:fldChar w:fldCharType="begin"/>
        </w:r>
        <w:r>
          <w:instrText>PAGE   \* MERGEFORMAT</w:instrText>
        </w:r>
        <w:r>
          <w:fldChar w:fldCharType="separate"/>
        </w:r>
        <w:r w:rsidR="00E33A78" w:rsidRPr="00E33A78">
          <w:rPr>
            <w:noProof/>
            <w:lang w:val="zh-CN"/>
          </w:rPr>
          <w:t>1</w:t>
        </w:r>
        <w:r>
          <w:fldChar w:fldCharType="end"/>
        </w:r>
      </w:p>
    </w:sdtContent>
  </w:sdt>
  <w:p w14:paraId="0908AE70" w14:textId="77777777" w:rsidR="00ED6304" w:rsidRDefault="00ED6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DD39F6" w14:textId="77777777" w:rsidR="00A612E8" w:rsidRDefault="00A612E8" w:rsidP="00ED6304">
      <w:r>
        <w:separator/>
      </w:r>
    </w:p>
  </w:footnote>
  <w:footnote w:type="continuationSeparator" w:id="0">
    <w:p w14:paraId="722B3BFE" w14:textId="77777777" w:rsidR="00A612E8" w:rsidRDefault="00A612E8" w:rsidP="00ED63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74E"/>
    <w:multiLevelType w:val="hybridMultilevel"/>
    <w:tmpl w:val="09F8DA82"/>
    <w:lvl w:ilvl="0" w:tplc="16BC6A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1D07DF"/>
    <w:multiLevelType w:val="multilevel"/>
    <w:tmpl w:val="58D0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A0EED"/>
    <w:multiLevelType w:val="multilevel"/>
    <w:tmpl w:val="83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781369"/>
    <w:multiLevelType w:val="multilevel"/>
    <w:tmpl w:val="A9C4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rodi Lab">
    <w15:presenceInfo w15:providerId="None" w15:userId="Schrodi Lab"/>
  </w15:person>
  <w15:person w15:author="czeng">
    <w15:presenceInfo w15:providerId="None" w15:userId="cz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revisionView w:markup="0"/>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F29"/>
    <w:rsid w:val="00001032"/>
    <w:rsid w:val="00012712"/>
    <w:rsid w:val="00021897"/>
    <w:rsid w:val="00021C65"/>
    <w:rsid w:val="000324CA"/>
    <w:rsid w:val="0004548E"/>
    <w:rsid w:val="00062CDC"/>
    <w:rsid w:val="00063E98"/>
    <w:rsid w:val="00080FA6"/>
    <w:rsid w:val="00081097"/>
    <w:rsid w:val="000A4BAA"/>
    <w:rsid w:val="000A6007"/>
    <w:rsid w:val="000A706A"/>
    <w:rsid w:val="000E0D36"/>
    <w:rsid w:val="000F0C57"/>
    <w:rsid w:val="000F7CBE"/>
    <w:rsid w:val="001038B0"/>
    <w:rsid w:val="00112ED9"/>
    <w:rsid w:val="00113FC0"/>
    <w:rsid w:val="00120713"/>
    <w:rsid w:val="00121E25"/>
    <w:rsid w:val="00124163"/>
    <w:rsid w:val="001300B8"/>
    <w:rsid w:val="001302DB"/>
    <w:rsid w:val="00140BE3"/>
    <w:rsid w:val="00150799"/>
    <w:rsid w:val="00173827"/>
    <w:rsid w:val="001A1B68"/>
    <w:rsid w:val="001B7EC1"/>
    <w:rsid w:val="001E0A79"/>
    <w:rsid w:val="001E7457"/>
    <w:rsid w:val="00203D6A"/>
    <w:rsid w:val="00203F34"/>
    <w:rsid w:val="0022559D"/>
    <w:rsid w:val="002264D0"/>
    <w:rsid w:val="00245A15"/>
    <w:rsid w:val="0025025F"/>
    <w:rsid w:val="00260976"/>
    <w:rsid w:val="00262636"/>
    <w:rsid w:val="00270C8B"/>
    <w:rsid w:val="002725E9"/>
    <w:rsid w:val="00284156"/>
    <w:rsid w:val="0028687D"/>
    <w:rsid w:val="00291CA8"/>
    <w:rsid w:val="002A69C0"/>
    <w:rsid w:val="002B4829"/>
    <w:rsid w:val="002B6BE1"/>
    <w:rsid w:val="002D2B79"/>
    <w:rsid w:val="002F2997"/>
    <w:rsid w:val="002F5AE0"/>
    <w:rsid w:val="002F65E7"/>
    <w:rsid w:val="002F7FB5"/>
    <w:rsid w:val="00300EFF"/>
    <w:rsid w:val="00303FF8"/>
    <w:rsid w:val="0031084F"/>
    <w:rsid w:val="0031237A"/>
    <w:rsid w:val="00315F7A"/>
    <w:rsid w:val="00326C77"/>
    <w:rsid w:val="003270B9"/>
    <w:rsid w:val="00333B60"/>
    <w:rsid w:val="00345210"/>
    <w:rsid w:val="00356FA4"/>
    <w:rsid w:val="0036196E"/>
    <w:rsid w:val="003707AC"/>
    <w:rsid w:val="00376553"/>
    <w:rsid w:val="003838B2"/>
    <w:rsid w:val="003841FD"/>
    <w:rsid w:val="00391AD7"/>
    <w:rsid w:val="00393EA8"/>
    <w:rsid w:val="00396A3E"/>
    <w:rsid w:val="003B12DB"/>
    <w:rsid w:val="003B2751"/>
    <w:rsid w:val="003B4DB1"/>
    <w:rsid w:val="003C1C16"/>
    <w:rsid w:val="003C6B96"/>
    <w:rsid w:val="003D1F8C"/>
    <w:rsid w:val="003F2A45"/>
    <w:rsid w:val="003F393D"/>
    <w:rsid w:val="00406390"/>
    <w:rsid w:val="00413B78"/>
    <w:rsid w:val="0041625C"/>
    <w:rsid w:val="00416919"/>
    <w:rsid w:val="00422153"/>
    <w:rsid w:val="004244A4"/>
    <w:rsid w:val="00426C2D"/>
    <w:rsid w:val="00440BCB"/>
    <w:rsid w:val="004576CA"/>
    <w:rsid w:val="0046236C"/>
    <w:rsid w:val="004623E9"/>
    <w:rsid w:val="00464CDD"/>
    <w:rsid w:val="00471488"/>
    <w:rsid w:val="00493CD2"/>
    <w:rsid w:val="004959D9"/>
    <w:rsid w:val="004A0DC7"/>
    <w:rsid w:val="004B2211"/>
    <w:rsid w:val="004D2FBC"/>
    <w:rsid w:val="004E6C06"/>
    <w:rsid w:val="004F7588"/>
    <w:rsid w:val="00502C60"/>
    <w:rsid w:val="00506D98"/>
    <w:rsid w:val="00513880"/>
    <w:rsid w:val="00513C92"/>
    <w:rsid w:val="00525B1A"/>
    <w:rsid w:val="00542ADE"/>
    <w:rsid w:val="0054393D"/>
    <w:rsid w:val="00565B3B"/>
    <w:rsid w:val="005700DA"/>
    <w:rsid w:val="005711BF"/>
    <w:rsid w:val="0057147D"/>
    <w:rsid w:val="00571F0A"/>
    <w:rsid w:val="00572B3C"/>
    <w:rsid w:val="00580C64"/>
    <w:rsid w:val="00581676"/>
    <w:rsid w:val="005A070B"/>
    <w:rsid w:val="005A1CD4"/>
    <w:rsid w:val="005D2A3D"/>
    <w:rsid w:val="005E1036"/>
    <w:rsid w:val="005F0DC4"/>
    <w:rsid w:val="005F107B"/>
    <w:rsid w:val="0060324A"/>
    <w:rsid w:val="00623A60"/>
    <w:rsid w:val="00624CB2"/>
    <w:rsid w:val="00634D6E"/>
    <w:rsid w:val="0064391A"/>
    <w:rsid w:val="00656B32"/>
    <w:rsid w:val="00671AC1"/>
    <w:rsid w:val="006768D9"/>
    <w:rsid w:val="00677618"/>
    <w:rsid w:val="00677B6D"/>
    <w:rsid w:val="00680F29"/>
    <w:rsid w:val="0068186B"/>
    <w:rsid w:val="006833C3"/>
    <w:rsid w:val="00686892"/>
    <w:rsid w:val="00695731"/>
    <w:rsid w:val="006967FD"/>
    <w:rsid w:val="006A1B33"/>
    <w:rsid w:val="006A6957"/>
    <w:rsid w:val="006B4E88"/>
    <w:rsid w:val="006C24A2"/>
    <w:rsid w:val="006C32AD"/>
    <w:rsid w:val="006D302A"/>
    <w:rsid w:val="006E099B"/>
    <w:rsid w:val="00700226"/>
    <w:rsid w:val="00705AAF"/>
    <w:rsid w:val="00707BCC"/>
    <w:rsid w:val="0071177E"/>
    <w:rsid w:val="00713390"/>
    <w:rsid w:val="007144CB"/>
    <w:rsid w:val="0072736B"/>
    <w:rsid w:val="00731795"/>
    <w:rsid w:val="00733E6F"/>
    <w:rsid w:val="00740DC9"/>
    <w:rsid w:val="00753771"/>
    <w:rsid w:val="00765D2B"/>
    <w:rsid w:val="00766580"/>
    <w:rsid w:val="00783AAE"/>
    <w:rsid w:val="007B5300"/>
    <w:rsid w:val="007B7635"/>
    <w:rsid w:val="007C5952"/>
    <w:rsid w:val="007D1755"/>
    <w:rsid w:val="007D202F"/>
    <w:rsid w:val="007D3EA7"/>
    <w:rsid w:val="007F5633"/>
    <w:rsid w:val="007F59E1"/>
    <w:rsid w:val="00801035"/>
    <w:rsid w:val="0080535E"/>
    <w:rsid w:val="00843C77"/>
    <w:rsid w:val="008674BC"/>
    <w:rsid w:val="00870549"/>
    <w:rsid w:val="0088500F"/>
    <w:rsid w:val="008872B8"/>
    <w:rsid w:val="0088732E"/>
    <w:rsid w:val="008922B0"/>
    <w:rsid w:val="0089639C"/>
    <w:rsid w:val="008B2BCA"/>
    <w:rsid w:val="008B4D20"/>
    <w:rsid w:val="008B5B90"/>
    <w:rsid w:val="008D0030"/>
    <w:rsid w:val="008D027E"/>
    <w:rsid w:val="008D4D6D"/>
    <w:rsid w:val="008E3B5D"/>
    <w:rsid w:val="008E5333"/>
    <w:rsid w:val="008E6AE0"/>
    <w:rsid w:val="008E74F8"/>
    <w:rsid w:val="008E78A2"/>
    <w:rsid w:val="008F0C2C"/>
    <w:rsid w:val="008F4CA3"/>
    <w:rsid w:val="00903BBA"/>
    <w:rsid w:val="009213BF"/>
    <w:rsid w:val="00941E2D"/>
    <w:rsid w:val="009523FA"/>
    <w:rsid w:val="00952B2E"/>
    <w:rsid w:val="00961483"/>
    <w:rsid w:val="009670AB"/>
    <w:rsid w:val="00984E23"/>
    <w:rsid w:val="009A3E8D"/>
    <w:rsid w:val="009A7243"/>
    <w:rsid w:val="009B777C"/>
    <w:rsid w:val="009B7C60"/>
    <w:rsid w:val="009D08D9"/>
    <w:rsid w:val="009D2425"/>
    <w:rsid w:val="009D7920"/>
    <w:rsid w:val="009D7F36"/>
    <w:rsid w:val="009E09CE"/>
    <w:rsid w:val="009E21AE"/>
    <w:rsid w:val="009E2B22"/>
    <w:rsid w:val="00A017B5"/>
    <w:rsid w:val="00A249EF"/>
    <w:rsid w:val="00A257EF"/>
    <w:rsid w:val="00A41876"/>
    <w:rsid w:val="00A4460C"/>
    <w:rsid w:val="00A47620"/>
    <w:rsid w:val="00A612E8"/>
    <w:rsid w:val="00A65520"/>
    <w:rsid w:val="00A77D20"/>
    <w:rsid w:val="00A90EF1"/>
    <w:rsid w:val="00AA0E29"/>
    <w:rsid w:val="00AB2E91"/>
    <w:rsid w:val="00AB6B6A"/>
    <w:rsid w:val="00AC056E"/>
    <w:rsid w:val="00AF2683"/>
    <w:rsid w:val="00AF7A1A"/>
    <w:rsid w:val="00B032F6"/>
    <w:rsid w:val="00B102BA"/>
    <w:rsid w:val="00B23DF4"/>
    <w:rsid w:val="00B308BF"/>
    <w:rsid w:val="00B327E0"/>
    <w:rsid w:val="00BC2476"/>
    <w:rsid w:val="00BC284F"/>
    <w:rsid w:val="00BC45C2"/>
    <w:rsid w:val="00BD35F8"/>
    <w:rsid w:val="00BE2131"/>
    <w:rsid w:val="00BF3878"/>
    <w:rsid w:val="00BF60F4"/>
    <w:rsid w:val="00C00F2B"/>
    <w:rsid w:val="00C1487C"/>
    <w:rsid w:val="00C3096D"/>
    <w:rsid w:val="00C42D87"/>
    <w:rsid w:val="00C6247A"/>
    <w:rsid w:val="00C63872"/>
    <w:rsid w:val="00C8047C"/>
    <w:rsid w:val="00CA37A7"/>
    <w:rsid w:val="00CA4E95"/>
    <w:rsid w:val="00CB1DBC"/>
    <w:rsid w:val="00CC080D"/>
    <w:rsid w:val="00CD09E4"/>
    <w:rsid w:val="00CD3741"/>
    <w:rsid w:val="00CE5826"/>
    <w:rsid w:val="00CF4E95"/>
    <w:rsid w:val="00D060E9"/>
    <w:rsid w:val="00D0720A"/>
    <w:rsid w:val="00D079EB"/>
    <w:rsid w:val="00D14CCE"/>
    <w:rsid w:val="00D1667F"/>
    <w:rsid w:val="00D2195C"/>
    <w:rsid w:val="00D22DF5"/>
    <w:rsid w:val="00D44EB8"/>
    <w:rsid w:val="00D46B17"/>
    <w:rsid w:val="00D52025"/>
    <w:rsid w:val="00D64837"/>
    <w:rsid w:val="00D67C87"/>
    <w:rsid w:val="00D97890"/>
    <w:rsid w:val="00DC0A3A"/>
    <w:rsid w:val="00DC2F56"/>
    <w:rsid w:val="00DD1CC8"/>
    <w:rsid w:val="00DE58C9"/>
    <w:rsid w:val="00DF726D"/>
    <w:rsid w:val="00E00493"/>
    <w:rsid w:val="00E31D38"/>
    <w:rsid w:val="00E33A78"/>
    <w:rsid w:val="00E536C8"/>
    <w:rsid w:val="00E633B6"/>
    <w:rsid w:val="00E714AA"/>
    <w:rsid w:val="00E742E1"/>
    <w:rsid w:val="00E83AC2"/>
    <w:rsid w:val="00E83D70"/>
    <w:rsid w:val="00E916EA"/>
    <w:rsid w:val="00E92B0C"/>
    <w:rsid w:val="00E96A82"/>
    <w:rsid w:val="00ED6304"/>
    <w:rsid w:val="00EE57A7"/>
    <w:rsid w:val="00EF081C"/>
    <w:rsid w:val="00EF4D69"/>
    <w:rsid w:val="00F145FA"/>
    <w:rsid w:val="00F15A98"/>
    <w:rsid w:val="00F23FDD"/>
    <w:rsid w:val="00F333B8"/>
    <w:rsid w:val="00F44C8A"/>
    <w:rsid w:val="00F44FE1"/>
    <w:rsid w:val="00F90355"/>
    <w:rsid w:val="00F92D2C"/>
    <w:rsid w:val="00F94019"/>
    <w:rsid w:val="00F976F8"/>
    <w:rsid w:val="00FC4992"/>
    <w:rsid w:val="00FE5B09"/>
    <w:rsid w:val="00FF74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2AEFF"/>
  <w15:chartTrackingRefBased/>
  <w15:docId w15:val="{7316426A-6795-5349-A1D4-47DA551CB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80F29"/>
  </w:style>
  <w:style w:type="character" w:styleId="Hyperlink">
    <w:name w:val="Hyperlink"/>
    <w:basedOn w:val="DefaultParagraphFont"/>
    <w:uiPriority w:val="99"/>
    <w:semiHidden/>
    <w:unhideWhenUsed/>
    <w:rsid w:val="00680F29"/>
    <w:rPr>
      <w:color w:val="0000FF"/>
      <w:u w:val="single"/>
    </w:rPr>
  </w:style>
  <w:style w:type="character" w:styleId="CommentReference">
    <w:name w:val="annotation reference"/>
    <w:basedOn w:val="DefaultParagraphFont"/>
    <w:uiPriority w:val="99"/>
    <w:semiHidden/>
    <w:unhideWhenUsed/>
    <w:rsid w:val="009D2425"/>
    <w:rPr>
      <w:sz w:val="21"/>
      <w:szCs w:val="21"/>
    </w:rPr>
  </w:style>
  <w:style w:type="paragraph" w:styleId="CommentText">
    <w:name w:val="annotation text"/>
    <w:basedOn w:val="Normal"/>
    <w:link w:val="CommentTextChar"/>
    <w:uiPriority w:val="99"/>
    <w:semiHidden/>
    <w:unhideWhenUsed/>
    <w:rsid w:val="009D2425"/>
    <w:pPr>
      <w:jc w:val="left"/>
    </w:pPr>
  </w:style>
  <w:style w:type="character" w:customStyle="1" w:styleId="CommentTextChar">
    <w:name w:val="Comment Text Char"/>
    <w:basedOn w:val="DefaultParagraphFont"/>
    <w:link w:val="CommentText"/>
    <w:uiPriority w:val="99"/>
    <w:semiHidden/>
    <w:rsid w:val="009D2425"/>
  </w:style>
  <w:style w:type="paragraph" w:styleId="CommentSubject">
    <w:name w:val="annotation subject"/>
    <w:basedOn w:val="CommentText"/>
    <w:next w:val="CommentText"/>
    <w:link w:val="CommentSubjectChar"/>
    <w:uiPriority w:val="99"/>
    <w:semiHidden/>
    <w:unhideWhenUsed/>
    <w:rsid w:val="009D2425"/>
    <w:rPr>
      <w:b/>
      <w:bCs/>
    </w:rPr>
  </w:style>
  <w:style w:type="character" w:customStyle="1" w:styleId="CommentSubjectChar">
    <w:name w:val="Comment Subject Char"/>
    <w:basedOn w:val="CommentTextChar"/>
    <w:link w:val="CommentSubject"/>
    <w:uiPriority w:val="99"/>
    <w:semiHidden/>
    <w:rsid w:val="009D2425"/>
    <w:rPr>
      <w:b/>
      <w:bCs/>
    </w:rPr>
  </w:style>
  <w:style w:type="paragraph" w:styleId="BalloonText">
    <w:name w:val="Balloon Text"/>
    <w:basedOn w:val="Normal"/>
    <w:link w:val="BalloonTextChar"/>
    <w:uiPriority w:val="99"/>
    <w:semiHidden/>
    <w:unhideWhenUsed/>
    <w:rsid w:val="009D2425"/>
    <w:rPr>
      <w:rFonts w:ascii="SimSun" w:eastAsia="SimSun"/>
      <w:sz w:val="18"/>
      <w:szCs w:val="18"/>
    </w:rPr>
  </w:style>
  <w:style w:type="character" w:customStyle="1" w:styleId="BalloonTextChar">
    <w:name w:val="Balloon Text Char"/>
    <w:basedOn w:val="DefaultParagraphFont"/>
    <w:link w:val="BalloonText"/>
    <w:uiPriority w:val="99"/>
    <w:semiHidden/>
    <w:rsid w:val="009D2425"/>
    <w:rPr>
      <w:rFonts w:ascii="SimSun" w:eastAsia="SimSun"/>
      <w:sz w:val="18"/>
      <w:szCs w:val="18"/>
    </w:rPr>
  </w:style>
  <w:style w:type="character" w:customStyle="1" w:styleId="metadata-label">
    <w:name w:val="metadata-label"/>
    <w:basedOn w:val="DefaultParagraphFont"/>
    <w:rsid w:val="000A706A"/>
  </w:style>
  <w:style w:type="character" w:customStyle="1" w:styleId="identifier">
    <w:name w:val="identifier"/>
    <w:basedOn w:val="DefaultParagraphFont"/>
    <w:rsid w:val="00EF4D69"/>
  </w:style>
  <w:style w:type="character" w:customStyle="1" w:styleId="def">
    <w:name w:val="def"/>
    <w:basedOn w:val="DefaultParagraphFont"/>
    <w:rsid w:val="00766580"/>
  </w:style>
  <w:style w:type="paragraph" w:styleId="Header">
    <w:name w:val="header"/>
    <w:basedOn w:val="Normal"/>
    <w:link w:val="HeaderChar"/>
    <w:uiPriority w:val="99"/>
    <w:unhideWhenUsed/>
    <w:rsid w:val="00ED630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D6304"/>
    <w:rPr>
      <w:sz w:val="18"/>
      <w:szCs w:val="18"/>
    </w:rPr>
  </w:style>
  <w:style w:type="paragraph" w:styleId="Footer">
    <w:name w:val="footer"/>
    <w:basedOn w:val="Normal"/>
    <w:link w:val="FooterChar"/>
    <w:uiPriority w:val="99"/>
    <w:unhideWhenUsed/>
    <w:rsid w:val="00ED630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D630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7985">
      <w:bodyDiv w:val="1"/>
      <w:marLeft w:val="0"/>
      <w:marRight w:val="0"/>
      <w:marTop w:val="0"/>
      <w:marBottom w:val="0"/>
      <w:divBdr>
        <w:top w:val="none" w:sz="0" w:space="0" w:color="auto"/>
        <w:left w:val="none" w:sz="0" w:space="0" w:color="auto"/>
        <w:bottom w:val="none" w:sz="0" w:space="0" w:color="auto"/>
        <w:right w:val="none" w:sz="0" w:space="0" w:color="auto"/>
      </w:divBdr>
    </w:div>
    <w:div w:id="368578192">
      <w:bodyDiv w:val="1"/>
      <w:marLeft w:val="0"/>
      <w:marRight w:val="0"/>
      <w:marTop w:val="0"/>
      <w:marBottom w:val="0"/>
      <w:divBdr>
        <w:top w:val="none" w:sz="0" w:space="0" w:color="auto"/>
        <w:left w:val="none" w:sz="0" w:space="0" w:color="auto"/>
        <w:bottom w:val="none" w:sz="0" w:space="0" w:color="auto"/>
        <w:right w:val="none" w:sz="0" w:space="0" w:color="auto"/>
      </w:divBdr>
    </w:div>
    <w:div w:id="526524957">
      <w:bodyDiv w:val="1"/>
      <w:marLeft w:val="0"/>
      <w:marRight w:val="0"/>
      <w:marTop w:val="0"/>
      <w:marBottom w:val="0"/>
      <w:divBdr>
        <w:top w:val="none" w:sz="0" w:space="0" w:color="auto"/>
        <w:left w:val="none" w:sz="0" w:space="0" w:color="auto"/>
        <w:bottom w:val="none" w:sz="0" w:space="0" w:color="auto"/>
        <w:right w:val="none" w:sz="0" w:space="0" w:color="auto"/>
      </w:divBdr>
    </w:div>
    <w:div w:id="884488867">
      <w:bodyDiv w:val="1"/>
      <w:marLeft w:val="0"/>
      <w:marRight w:val="0"/>
      <w:marTop w:val="0"/>
      <w:marBottom w:val="0"/>
      <w:divBdr>
        <w:top w:val="none" w:sz="0" w:space="0" w:color="auto"/>
        <w:left w:val="none" w:sz="0" w:space="0" w:color="auto"/>
        <w:bottom w:val="none" w:sz="0" w:space="0" w:color="auto"/>
        <w:right w:val="none" w:sz="0" w:space="0" w:color="auto"/>
      </w:divBdr>
    </w:div>
    <w:div w:id="1165824312">
      <w:bodyDiv w:val="1"/>
      <w:marLeft w:val="0"/>
      <w:marRight w:val="0"/>
      <w:marTop w:val="0"/>
      <w:marBottom w:val="0"/>
      <w:divBdr>
        <w:top w:val="none" w:sz="0" w:space="0" w:color="auto"/>
        <w:left w:val="none" w:sz="0" w:space="0" w:color="auto"/>
        <w:bottom w:val="none" w:sz="0" w:space="0" w:color="auto"/>
        <w:right w:val="none" w:sz="0" w:space="0" w:color="auto"/>
      </w:divBdr>
    </w:div>
    <w:div w:id="1582105711">
      <w:bodyDiv w:val="1"/>
      <w:marLeft w:val="0"/>
      <w:marRight w:val="0"/>
      <w:marTop w:val="0"/>
      <w:marBottom w:val="0"/>
      <w:divBdr>
        <w:top w:val="none" w:sz="0" w:space="0" w:color="auto"/>
        <w:left w:val="none" w:sz="0" w:space="0" w:color="auto"/>
        <w:bottom w:val="none" w:sz="0" w:space="0" w:color="auto"/>
        <w:right w:val="none" w:sz="0" w:space="0" w:color="auto"/>
      </w:divBdr>
    </w:div>
    <w:div w:id="1650398758">
      <w:bodyDiv w:val="1"/>
      <w:marLeft w:val="0"/>
      <w:marRight w:val="0"/>
      <w:marTop w:val="0"/>
      <w:marBottom w:val="0"/>
      <w:divBdr>
        <w:top w:val="none" w:sz="0" w:space="0" w:color="auto"/>
        <w:left w:val="none" w:sz="0" w:space="0" w:color="auto"/>
        <w:bottom w:val="none" w:sz="0" w:space="0" w:color="auto"/>
        <w:right w:val="none" w:sz="0" w:space="0" w:color="auto"/>
      </w:divBdr>
    </w:div>
    <w:div w:id="1693804736">
      <w:bodyDiv w:val="1"/>
      <w:marLeft w:val="0"/>
      <w:marRight w:val="0"/>
      <w:marTop w:val="0"/>
      <w:marBottom w:val="0"/>
      <w:divBdr>
        <w:top w:val="none" w:sz="0" w:space="0" w:color="auto"/>
        <w:left w:val="none" w:sz="0" w:space="0" w:color="auto"/>
        <w:bottom w:val="none" w:sz="0" w:space="0" w:color="auto"/>
        <w:right w:val="none" w:sz="0" w:space="0" w:color="auto"/>
      </w:divBdr>
    </w:div>
    <w:div w:id="1762793913">
      <w:bodyDiv w:val="1"/>
      <w:marLeft w:val="0"/>
      <w:marRight w:val="0"/>
      <w:marTop w:val="0"/>
      <w:marBottom w:val="0"/>
      <w:divBdr>
        <w:top w:val="none" w:sz="0" w:space="0" w:color="auto"/>
        <w:left w:val="none" w:sz="0" w:space="0" w:color="auto"/>
        <w:bottom w:val="none" w:sz="0" w:space="0" w:color="auto"/>
        <w:right w:val="none" w:sz="0" w:space="0" w:color="auto"/>
      </w:divBdr>
    </w:div>
    <w:div w:id="1922130728">
      <w:bodyDiv w:val="1"/>
      <w:marLeft w:val="0"/>
      <w:marRight w:val="0"/>
      <w:marTop w:val="0"/>
      <w:marBottom w:val="0"/>
      <w:divBdr>
        <w:top w:val="none" w:sz="0" w:space="0" w:color="auto"/>
        <w:left w:val="none" w:sz="0" w:space="0" w:color="auto"/>
        <w:bottom w:val="none" w:sz="0" w:space="0" w:color="auto"/>
        <w:right w:val="none" w:sz="0" w:space="0" w:color="auto"/>
      </w:divBdr>
    </w:div>
    <w:div w:id="2007592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6</Pages>
  <Words>2495</Words>
  <Characters>14223</Characters>
  <Application>Microsoft Office Word</Application>
  <DocSecurity>0</DocSecurity>
  <Lines>118</Lines>
  <Paragraphs>33</Paragraphs>
  <ScaleCrop>false</ScaleCrop>
  <Company/>
  <LinksUpToDate>false</LinksUpToDate>
  <CharactersWithSpaces>16685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Schrodi Lab</cp:lastModifiedBy>
  <cp:revision>10</cp:revision>
  <dcterms:created xsi:type="dcterms:W3CDTF">2020-03-14T13:45:00Z</dcterms:created>
  <dcterms:modified xsi:type="dcterms:W3CDTF">2020-03-15T03:41:00Z</dcterms:modified>
</cp:coreProperties>
</file>